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417DD3" w:rsidRDefault="00000000">
      <w:pPr>
        <w:rPr>
          <w:b/>
          <w:color w:val="000000"/>
          <w:sz w:val="26"/>
          <w:szCs w:val="26"/>
        </w:rPr>
      </w:pPr>
      <w:r>
        <w:rPr>
          <w:b/>
          <w:color w:val="000000"/>
          <w:sz w:val="26"/>
          <w:szCs w:val="26"/>
        </w:rPr>
        <w:t>Can We Reduce N Rates and Improve ROI?</w:t>
      </w:r>
    </w:p>
    <w:p w14:paraId="00000002" w14:textId="77777777" w:rsidR="00417DD3" w:rsidRDefault="00417DD3"/>
    <w:p w14:paraId="00000003" w14:textId="77777777" w:rsidR="00417DD3" w:rsidRDefault="00000000">
      <w:pPr>
        <w:pStyle w:val="Heading1"/>
      </w:pPr>
      <w:r>
        <w:t xml:space="preserve">Farmer cooperators: </w:t>
      </w:r>
    </w:p>
    <w:p w14:paraId="00000004" w14:textId="77777777" w:rsidR="00417DD3" w:rsidRDefault="00417DD3">
      <w:pPr>
        <w:sectPr w:rsidR="00417DD3" w:rsidSect="008F2067">
          <w:pgSz w:w="12240" w:h="15840"/>
          <w:pgMar w:top="1440" w:right="1440" w:bottom="1440" w:left="1440" w:header="720" w:footer="720" w:gutter="0"/>
          <w:pgNumType w:start="1"/>
          <w:cols w:space="720"/>
        </w:sectPr>
      </w:pPr>
    </w:p>
    <w:p w14:paraId="59276A4E" w14:textId="76CAF355"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Fred Abels (Holand, IA)</w:t>
      </w:r>
    </w:p>
    <w:p w14:paraId="00000005" w14:textId="0BE7DD74"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Alec &amp; Rachel Amundson (Osage, IA)</w:t>
      </w:r>
    </w:p>
    <w:p w14:paraId="00000006" w14:textId="77777777" w:rsidR="00417DD3"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Nathan Anderson (Aurelia, IA)</w:t>
      </w:r>
    </w:p>
    <w:p w14:paraId="29AB143F" w14:textId="64940F1E" w:rsidR="006F66CC" w:rsidRP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Terry Aukes (Larchwood, IA)</w:t>
      </w:r>
    </w:p>
    <w:p w14:paraId="00000007"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Jon Bakehouse (Hastings, IA)</w:t>
      </w:r>
    </w:p>
    <w:p w14:paraId="00000008"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Pete Bardole (Jefferson, IA)</w:t>
      </w:r>
    </w:p>
    <w:p w14:paraId="00000009"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Sam Bennett (Galva, IA)</w:t>
      </w:r>
    </w:p>
    <w:p w14:paraId="0000000A"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Vaughn Borchardt (Fenton, IA)</w:t>
      </w:r>
    </w:p>
    <w:p w14:paraId="0000000B"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Jack Boyer (Reinbeck, IA)</w:t>
      </w:r>
    </w:p>
    <w:p w14:paraId="7D65917B" w14:textId="51D89A0D" w:rsidR="006F66CC" w:rsidRPr="006F66CC" w:rsidRDefault="006F66CC" w:rsidP="006F66CC">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Joe Bragger (Independence, WI)</w:t>
      </w:r>
    </w:p>
    <w:p w14:paraId="69E651C4" w14:textId="77777777"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Sean Dengler (Urbandale, IA)</w:t>
      </w:r>
    </w:p>
    <w:p w14:paraId="00000010"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Robert Harvey (Redfield, IA)</w:t>
      </w:r>
    </w:p>
    <w:p w14:paraId="36AB2AF1" w14:textId="7AFBA6AA"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Josh Hiemstra (Brandon, WI)</w:t>
      </w:r>
    </w:p>
    <w:p w14:paraId="62BAA94D" w14:textId="05EA2F30"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JD Hollingsworth (Packwood, IA)</w:t>
      </w:r>
    </w:p>
    <w:p w14:paraId="01F0055F" w14:textId="06403841"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Keaton Krueger (Ogden, IA)</w:t>
      </w:r>
    </w:p>
    <w:p w14:paraId="62FD4F4A" w14:textId="3006A2F6"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Ross McCaw (Marengo, IA)</w:t>
      </w:r>
    </w:p>
    <w:p w14:paraId="5476E2F0" w14:textId="6ADC3F4C"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Mark Peterson (Stanton, IA)</w:t>
      </w:r>
    </w:p>
    <w:p w14:paraId="00000011" w14:textId="4275A79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Kevin Prevo (Bloomfield, IA)</w:t>
      </w:r>
    </w:p>
    <w:p w14:paraId="36BA5A22" w14:textId="21AD8AA3"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John Van Horn (Glidden, IA)</w:t>
      </w:r>
    </w:p>
    <w:p w14:paraId="00000013"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Kevin Veenstra (Grinnell, IA)</w:t>
      </w:r>
    </w:p>
    <w:p w14:paraId="00000015" w14:textId="75657F7B" w:rsidR="00417DD3" w:rsidRDefault="00000000">
      <w:r>
        <w:rPr>
          <w:rFonts w:eastAsia="Chaparral Pro" w:cs="Chaparral Pro"/>
          <w:b/>
          <w:color w:val="000000"/>
          <w:szCs w:val="22"/>
        </w:rPr>
        <w:t>Year:</w:t>
      </w:r>
      <w:r>
        <w:t xml:space="preserve"> 202</w:t>
      </w:r>
      <w:r w:rsidR="00BD06AF">
        <w:t>3</w:t>
      </w:r>
    </w:p>
    <w:p w14:paraId="00000016" w14:textId="77777777" w:rsidR="00417DD3" w:rsidRDefault="00000000">
      <w:r>
        <w:rPr>
          <w:rFonts w:eastAsia="Chaparral Pro" w:cs="Chaparral Pro"/>
          <w:b/>
          <w:color w:val="000000"/>
          <w:szCs w:val="22"/>
        </w:rPr>
        <w:t>PFI Contact:</w:t>
      </w:r>
      <w:r>
        <w:t xml:space="preserve"> Gina Nichols, </w:t>
      </w:r>
      <w:hyperlink r:id="rId9">
        <w:r>
          <w:rPr>
            <w:color w:val="00385F"/>
            <w:u w:val="single"/>
          </w:rPr>
          <w:t>virginia.nichols@gmail.com</w:t>
        </w:r>
      </w:hyperlink>
      <w:r>
        <w:t xml:space="preserve">; Stefan Gailans, (515) 232-5661, </w:t>
      </w:r>
      <w:hyperlink r:id="rId10">
        <w:r>
          <w:rPr>
            <w:color w:val="00385F"/>
            <w:u w:val="single"/>
          </w:rPr>
          <w:t>stefan.gailans@practicalfarmers.org</w:t>
        </w:r>
      </w:hyperlink>
      <w:r>
        <w:t xml:space="preserve"> </w:t>
      </w:r>
    </w:p>
    <w:p w14:paraId="00000017" w14:textId="77777777" w:rsidR="00417DD3" w:rsidRDefault="00000000">
      <w:r>
        <w:rPr>
          <w:rFonts w:eastAsia="Chaparral Pro" w:cs="Chaparral Pro"/>
          <w:b/>
          <w:color w:val="000000"/>
          <w:szCs w:val="22"/>
        </w:rPr>
        <w:t>Funding:</w:t>
      </w:r>
      <w:r>
        <w:t xml:space="preserve"> USDA-NRCS</w:t>
      </w:r>
    </w:p>
    <w:p w14:paraId="00000018" w14:textId="77777777" w:rsidR="00417DD3" w:rsidRDefault="00417DD3">
      <w:pPr>
        <w:pStyle w:val="Heading1"/>
        <w:rPr>
          <w:sz w:val="22"/>
          <w:szCs w:val="22"/>
        </w:rPr>
      </w:pPr>
    </w:p>
    <w:p w14:paraId="00000019" w14:textId="77777777" w:rsidR="00417DD3" w:rsidRDefault="00000000">
      <w:pPr>
        <w:pStyle w:val="Heading1"/>
        <w:rPr>
          <w:sz w:val="22"/>
          <w:szCs w:val="22"/>
        </w:rPr>
      </w:pPr>
      <w:r>
        <w:rPr>
          <w:sz w:val="22"/>
          <w:szCs w:val="22"/>
        </w:rPr>
        <w:t>In a Nutshell:</w:t>
      </w:r>
    </w:p>
    <w:p w14:paraId="0000001A" w14:textId="35C51568" w:rsidR="00417DD3" w:rsidRDefault="005A1CE5">
      <w:pPr>
        <w:numPr>
          <w:ilvl w:val="0"/>
          <w:numId w:val="5"/>
        </w:numPr>
        <w:pBdr>
          <w:top w:val="nil"/>
          <w:left w:val="nil"/>
          <w:bottom w:val="nil"/>
          <w:right w:val="nil"/>
          <w:between w:val="nil"/>
        </w:pBdr>
        <w:spacing w:line="259" w:lineRule="auto"/>
        <w:rPr>
          <w:rFonts w:eastAsia="Chaparral Pro" w:cs="Chaparral Pro"/>
          <w:color w:val="000000"/>
          <w:szCs w:val="22"/>
        </w:rPr>
      </w:pPr>
      <w:r>
        <w:rPr>
          <w:rFonts w:eastAsia="Chaparral Pro" w:cs="Chaparral Pro"/>
          <w:color w:val="000000"/>
          <w:szCs w:val="22"/>
        </w:rPr>
        <w:t>Nineteen farmers performed 22 replicated strip trials testing their typical nitrogen (N) rate against that rate reduced by 12-50%.</w:t>
      </w:r>
    </w:p>
    <w:p w14:paraId="0000001B" w14:textId="77777777" w:rsidR="00417DD3" w:rsidRPr="005A1CE5" w:rsidRDefault="00000000">
      <w:pPr>
        <w:numPr>
          <w:ilvl w:val="0"/>
          <w:numId w:val="5"/>
        </w:numPr>
        <w:pBdr>
          <w:top w:val="nil"/>
          <w:left w:val="nil"/>
          <w:bottom w:val="nil"/>
          <w:right w:val="nil"/>
          <w:between w:val="nil"/>
        </w:pBdr>
        <w:spacing w:line="259" w:lineRule="auto"/>
        <w:rPr>
          <w:rFonts w:eastAsia="Chaparral Pro" w:cs="Chaparral Pro"/>
          <w:color w:val="E7E6E6" w:themeColor="background2"/>
          <w:szCs w:val="22"/>
        </w:rPr>
      </w:pPr>
      <w:r w:rsidRPr="005A1CE5">
        <w:rPr>
          <w:rFonts w:eastAsia="Chaparral Pro" w:cs="Chaparral Pro"/>
          <w:color w:val="E7E6E6" w:themeColor="background2"/>
          <w:szCs w:val="22"/>
        </w:rPr>
        <w:t>Most farms routinely used cover crops in the past five years (14), while some used a diversified crop rotation (4), applied manure (7) or incorporated grazing (6). Farms were predominantly in no-till with some occasionally including strip-till.</w:t>
      </w:r>
    </w:p>
    <w:p w14:paraId="0000001C" w14:textId="77777777" w:rsidR="00417DD3" w:rsidRDefault="00000000">
      <w:pPr>
        <w:numPr>
          <w:ilvl w:val="0"/>
          <w:numId w:val="5"/>
        </w:numPr>
        <w:pBdr>
          <w:top w:val="nil"/>
          <w:left w:val="nil"/>
          <w:bottom w:val="nil"/>
          <w:right w:val="nil"/>
          <w:between w:val="nil"/>
        </w:pBdr>
        <w:spacing w:line="259" w:lineRule="auto"/>
        <w:rPr>
          <w:rFonts w:eastAsia="Chaparral Pro" w:cs="Chaparral Pro"/>
          <w:color w:val="000000"/>
          <w:szCs w:val="22"/>
        </w:rPr>
      </w:pPr>
      <w:r>
        <w:rPr>
          <w:rFonts w:eastAsia="Chaparral Pro" w:cs="Chaparral Pro"/>
          <w:color w:val="000000"/>
          <w:szCs w:val="22"/>
        </w:rPr>
        <w:t>Key Findings</w:t>
      </w:r>
    </w:p>
    <w:p w14:paraId="0000001D" w14:textId="588E0783" w:rsidR="00417DD3" w:rsidRDefault="00000000">
      <w:pPr>
        <w:numPr>
          <w:ilvl w:val="1"/>
          <w:numId w:val="1"/>
        </w:numPr>
        <w:pBdr>
          <w:top w:val="nil"/>
          <w:left w:val="nil"/>
          <w:bottom w:val="nil"/>
          <w:right w:val="nil"/>
          <w:between w:val="nil"/>
        </w:pBdr>
        <w:spacing w:line="259" w:lineRule="auto"/>
        <w:rPr>
          <w:rFonts w:eastAsia="Chaparral Pro" w:cs="Chaparral Pro"/>
          <w:color w:val="000000"/>
          <w:szCs w:val="22"/>
        </w:rPr>
      </w:pPr>
      <w:r>
        <w:rPr>
          <w:rFonts w:eastAsia="Chaparral Pro" w:cs="Chaparral Pro"/>
          <w:color w:val="000000"/>
          <w:szCs w:val="22"/>
        </w:rPr>
        <w:t xml:space="preserve">All sites experienced </w:t>
      </w:r>
      <w:r w:rsidR="005A1CE5">
        <w:rPr>
          <w:rFonts w:eastAsia="Chaparral Pro" w:cs="Chaparral Pro"/>
          <w:color w:val="000000"/>
          <w:szCs w:val="22"/>
        </w:rPr>
        <w:t xml:space="preserve">warmer-than-average and </w:t>
      </w:r>
      <w:r>
        <w:rPr>
          <w:rFonts w:eastAsia="Chaparral Pro" w:cs="Chaparral Pro"/>
          <w:color w:val="000000"/>
          <w:szCs w:val="22"/>
        </w:rPr>
        <w:t>drier-than-average growing seasons.</w:t>
      </w:r>
    </w:p>
    <w:p w14:paraId="0000001E" w14:textId="78F9A0BA" w:rsidR="00417DD3" w:rsidRDefault="00BE4DC7">
      <w:pPr>
        <w:numPr>
          <w:ilvl w:val="1"/>
          <w:numId w:val="1"/>
        </w:numPr>
        <w:pBdr>
          <w:top w:val="nil"/>
          <w:left w:val="nil"/>
          <w:bottom w:val="nil"/>
          <w:right w:val="nil"/>
          <w:between w:val="nil"/>
        </w:pBdr>
        <w:spacing w:line="259" w:lineRule="auto"/>
        <w:rPr>
          <w:rFonts w:eastAsia="Chaparral Pro" w:cs="Chaparral Pro"/>
          <w:color w:val="000000"/>
          <w:szCs w:val="22"/>
        </w:rPr>
      </w:pPr>
      <w:r>
        <w:rPr>
          <w:rFonts w:eastAsia="Chaparral Pro" w:cs="Chaparral Pro"/>
          <w:color w:val="000000"/>
          <w:szCs w:val="22"/>
        </w:rPr>
        <w:t>Eighteen of the 22 trials saw potential for financial savings when reducing their N rates.</w:t>
      </w:r>
    </w:p>
    <w:p w14:paraId="0000001F" w14:textId="77777777" w:rsidR="00417DD3" w:rsidRDefault="00417DD3"/>
    <w:p w14:paraId="00000020" w14:textId="77777777" w:rsidR="00417DD3" w:rsidRPr="00BE4DC7" w:rsidRDefault="00000000">
      <w:pPr>
        <w:shd w:val="clear" w:color="auto" w:fill="FFC000"/>
        <w:spacing w:line="240" w:lineRule="auto"/>
        <w:jc w:val="center"/>
        <w:rPr>
          <w:b/>
          <w:color w:val="E7E6E6" w:themeColor="background2"/>
          <w:sz w:val="24"/>
          <w:szCs w:val="24"/>
          <w:shd w:val="clear" w:color="auto" w:fill="auto"/>
        </w:rPr>
      </w:pPr>
      <w:r w:rsidRPr="00BE4DC7">
        <w:rPr>
          <w:b/>
          <w:color w:val="E7E6E6" w:themeColor="background2"/>
          <w:sz w:val="24"/>
          <w:szCs w:val="24"/>
          <w:shd w:val="clear" w:color="auto" w:fill="auto"/>
        </w:rPr>
        <w:t>PHOTO: IMG_0154</w:t>
      </w:r>
    </w:p>
    <w:p w14:paraId="00000021" w14:textId="77777777" w:rsidR="00417DD3" w:rsidRPr="00BE4DC7" w:rsidRDefault="00000000">
      <w:pPr>
        <w:shd w:val="clear" w:color="auto" w:fill="FFC000"/>
        <w:spacing w:line="240" w:lineRule="auto"/>
        <w:jc w:val="center"/>
        <w:rPr>
          <w:color w:val="E7E6E6" w:themeColor="background2"/>
          <w:sz w:val="24"/>
          <w:szCs w:val="24"/>
          <w:shd w:val="clear" w:color="auto" w:fill="auto"/>
        </w:rPr>
      </w:pPr>
      <w:r w:rsidRPr="00BE4DC7">
        <w:rPr>
          <w:color w:val="E7E6E6" w:themeColor="background2"/>
          <w:sz w:val="24"/>
          <w:szCs w:val="24"/>
          <w:shd w:val="clear" w:color="auto" w:fill="auto"/>
        </w:rPr>
        <w:t>Location: https://practicalfarmers.sharepoint.com/:f:/s/Research/EoH-AWkDSyVbmjLM4BKXPKQBbNMBrctM_BF2OwVpnDFW3w?e=B7Qtax</w:t>
      </w:r>
    </w:p>
    <w:p w14:paraId="00000022" w14:textId="77777777" w:rsidR="00417DD3" w:rsidRPr="00BE4DC7" w:rsidRDefault="00417DD3">
      <w:pPr>
        <w:shd w:val="clear" w:color="auto" w:fill="FFC000"/>
        <w:spacing w:line="240" w:lineRule="auto"/>
        <w:jc w:val="center"/>
        <w:rPr>
          <w:color w:val="E7E6E6" w:themeColor="background2"/>
          <w:sz w:val="24"/>
          <w:szCs w:val="24"/>
          <w:shd w:val="clear" w:color="auto" w:fill="auto"/>
        </w:rPr>
      </w:pPr>
    </w:p>
    <w:p w14:paraId="00000023" w14:textId="77777777" w:rsidR="00417DD3" w:rsidRPr="00BE4DC7" w:rsidRDefault="00000000">
      <w:pPr>
        <w:shd w:val="clear" w:color="auto" w:fill="FFC000"/>
        <w:spacing w:line="240" w:lineRule="auto"/>
        <w:rPr>
          <w:rFonts w:ascii="Quattrocento Sans" w:eastAsia="Quattrocento Sans" w:hAnsi="Quattrocento Sans" w:cs="Quattrocento Sans"/>
          <w:color w:val="E7E6E6" w:themeColor="background2"/>
          <w:sz w:val="24"/>
          <w:szCs w:val="24"/>
          <w:shd w:val="clear" w:color="auto" w:fill="auto"/>
        </w:rPr>
      </w:pPr>
      <w:r w:rsidRPr="00BE4DC7">
        <w:rPr>
          <w:color w:val="E7E6E6" w:themeColor="background2"/>
          <w:sz w:val="24"/>
          <w:szCs w:val="24"/>
          <w:shd w:val="clear" w:color="auto" w:fill="auto"/>
        </w:rPr>
        <w:lastRenderedPageBreak/>
        <w:t>Caption: Corn growing through a mulch of cereal rye cover crop residue at Kevin Veenstra’s on June 15, 2022. Kevin has been using cover crops and no-till on his farm near Grinnell for over six years.</w:t>
      </w:r>
    </w:p>
    <w:p w14:paraId="00000024" w14:textId="77777777" w:rsidR="00417DD3" w:rsidRDefault="00417DD3"/>
    <w:p w14:paraId="00000025" w14:textId="77777777" w:rsidR="00417DD3" w:rsidRDefault="00000000">
      <w:pPr>
        <w:pStyle w:val="Heading1"/>
        <w:rPr>
          <w:sz w:val="22"/>
          <w:szCs w:val="22"/>
        </w:rPr>
      </w:pPr>
      <w:r>
        <w:rPr>
          <w:sz w:val="22"/>
          <w:szCs w:val="22"/>
        </w:rPr>
        <w:t>Background</w:t>
      </w:r>
    </w:p>
    <w:p w14:paraId="00000026" w14:textId="77777777" w:rsidR="00417DD3" w:rsidRDefault="00000000">
      <w:pPr>
        <w:pBdr>
          <w:top w:val="nil"/>
          <w:left w:val="nil"/>
          <w:bottom w:val="nil"/>
          <w:right w:val="nil"/>
          <w:between w:val="nil"/>
        </w:pBdr>
        <w:spacing w:line="240" w:lineRule="auto"/>
        <w:rPr>
          <w:rFonts w:eastAsia="Chaparral Pro" w:cs="Chaparral Pro"/>
          <w:color w:val="FF0000"/>
          <w:szCs w:val="22"/>
        </w:rPr>
      </w:pPr>
      <w:r>
        <w:rPr>
          <w:rFonts w:eastAsia="Chaparral Pro" w:cs="Chaparral Pro"/>
          <w:color w:val="000000"/>
          <w:szCs w:val="22"/>
        </w:rPr>
        <w:t xml:space="preserve">In 1987 Practical Farmers of Iowa formally established the Cooperators’ Program, which continues to be a hallmark of PFI programming. Many farmers at that time wanted to know if they were applying too much nitrogen (N) fertilizer to their corn crops – the newly minted Cooperators’ Program provided the framework for farmers to scientifically answer this question. From 1988-1993 farmer cooperators conducted 57 trials that compared corn yields and financial outcomes at their typical nitrogen (N) fertilizer rate with those at a reduced N rate of their choosing. Across sites, the average difference between typical and reduced rates was 56 units of N per acre, corresponding to an average 42% reduction from farmers’ typical rates. In 88% of those trials (50 of the 57), the farmers found they could save money by applying the lower N rate. </w:t>
      </w:r>
    </w:p>
    <w:p w14:paraId="00000027" w14:textId="77777777" w:rsidR="00417DD3" w:rsidRDefault="00417DD3">
      <w:pPr>
        <w:pBdr>
          <w:top w:val="nil"/>
          <w:left w:val="nil"/>
          <w:bottom w:val="nil"/>
          <w:right w:val="nil"/>
          <w:between w:val="nil"/>
        </w:pBdr>
        <w:spacing w:line="240" w:lineRule="auto"/>
        <w:rPr>
          <w:rFonts w:eastAsia="Chaparral Pro" w:cs="Chaparral Pro"/>
          <w:color w:val="000000"/>
          <w:szCs w:val="22"/>
        </w:rPr>
      </w:pPr>
    </w:p>
    <w:p w14:paraId="00000028" w14:textId="77777777" w:rsidR="00417DD3" w:rsidRDefault="00000000">
      <w:pPr>
        <w:pBdr>
          <w:top w:val="nil"/>
          <w:left w:val="nil"/>
          <w:bottom w:val="nil"/>
          <w:right w:val="nil"/>
          <w:between w:val="nil"/>
        </w:pBdr>
        <w:spacing w:line="240" w:lineRule="auto"/>
        <w:rPr>
          <w:rFonts w:eastAsia="Chaparral Pro" w:cs="Chaparral Pro"/>
          <w:color w:val="000000"/>
          <w:szCs w:val="22"/>
        </w:rPr>
      </w:pPr>
      <w:r>
        <w:rPr>
          <w:rFonts w:eastAsia="Chaparral Pro" w:cs="Chaparral Pro"/>
          <w:b/>
          <w:color w:val="000000"/>
          <w:szCs w:val="22"/>
        </w:rPr>
        <w:t>Thirty years later, farmers are again interrogating their N rates.</w:t>
      </w:r>
      <w:r>
        <w:rPr>
          <w:rFonts w:eastAsia="Chaparral Pro" w:cs="Chaparral Pro"/>
          <w:color w:val="000000"/>
          <w:szCs w:val="22"/>
        </w:rPr>
        <w:t xml:space="preserve"> In this round, farmers are wondering if the soil health-building practices they have implemented (reduced tillage, cover crops, diversified rotations, etc.) will allow them to reduce their typical N rates. </w:t>
      </w:r>
    </w:p>
    <w:p w14:paraId="00000029" w14:textId="77777777" w:rsidR="00417DD3" w:rsidRPr="00BE4DC7"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BE4DC7">
        <w:rPr>
          <w:rFonts w:eastAsia="Chaparral Pro" w:cs="Chaparral Pro"/>
          <w:color w:val="E7E6E6" w:themeColor="background2"/>
          <w:sz w:val="20"/>
          <w:szCs w:val="20"/>
        </w:rPr>
        <w:t>One of my biggest questions for several years has been whether I was being too aggressive with the amount of nitrogen I was using. This trial will allow me to explore that important question. - Chris Deal</w:t>
      </w:r>
    </w:p>
    <w:p w14:paraId="0000002A" w14:textId="77777777" w:rsidR="00417DD3" w:rsidRDefault="00000000">
      <w:pPr>
        <w:pBdr>
          <w:top w:val="nil"/>
          <w:left w:val="nil"/>
          <w:bottom w:val="nil"/>
          <w:right w:val="nil"/>
          <w:between w:val="nil"/>
        </w:pBdr>
        <w:spacing w:line="240" w:lineRule="auto"/>
        <w:rPr>
          <w:rFonts w:eastAsia="Chaparral Pro" w:cs="Chaparral Pro"/>
          <w:color w:val="000000"/>
          <w:szCs w:val="22"/>
        </w:rPr>
      </w:pPr>
      <w:r>
        <w:rPr>
          <w:rFonts w:eastAsia="Chaparral Pro" w:cs="Chaparral Pro"/>
          <w:color w:val="000000"/>
          <w:szCs w:val="22"/>
        </w:rPr>
        <w:t xml:space="preserve">While many farmers wonder if they can leverage healthier soils to reduce their N rates, few have had the opportunity to test lower N rates in a structured setting.  </w:t>
      </w:r>
    </w:p>
    <w:p w14:paraId="0000002B" w14:textId="77777777" w:rsidR="00417DD3" w:rsidRDefault="00417DD3">
      <w:pPr>
        <w:pBdr>
          <w:top w:val="nil"/>
          <w:left w:val="nil"/>
          <w:bottom w:val="nil"/>
          <w:right w:val="nil"/>
          <w:between w:val="nil"/>
        </w:pBdr>
        <w:spacing w:line="240" w:lineRule="auto"/>
        <w:rPr>
          <w:rFonts w:eastAsia="Chaparral Pro" w:cs="Chaparral Pro"/>
          <w:color w:val="000000"/>
          <w:szCs w:val="22"/>
        </w:rPr>
      </w:pPr>
    </w:p>
    <w:p w14:paraId="0000002C" w14:textId="50BAA131" w:rsidR="00417DD3" w:rsidRDefault="00000000">
      <w:pPr>
        <w:pBdr>
          <w:top w:val="nil"/>
          <w:left w:val="nil"/>
          <w:bottom w:val="nil"/>
          <w:right w:val="nil"/>
          <w:between w:val="nil"/>
        </w:pBdr>
        <w:spacing w:line="240" w:lineRule="auto"/>
        <w:rPr>
          <w:rFonts w:eastAsia="Chaparral Pro" w:cs="Chaparral Pro"/>
          <w:color w:val="000000"/>
          <w:szCs w:val="22"/>
        </w:rPr>
      </w:pPr>
      <w:r>
        <w:rPr>
          <w:rFonts w:eastAsia="Chaparral Pro" w:cs="Chaparral Pro"/>
          <w:color w:val="000000"/>
          <w:szCs w:val="22"/>
        </w:rPr>
        <w:t xml:space="preserve">This newest round of N trials </w:t>
      </w:r>
      <w:r w:rsidR="00BE4DC7">
        <w:rPr>
          <w:rFonts w:eastAsia="Chaparral Pro" w:cs="Chaparral Pro"/>
          <w:color w:val="000000"/>
          <w:szCs w:val="22"/>
        </w:rPr>
        <w:t xml:space="preserve">builds on trials conducted in the 2021/2022 season (see report here). This second year </w:t>
      </w:r>
      <w:r>
        <w:rPr>
          <w:rFonts w:eastAsia="Chaparral Pro" w:cs="Chaparral Pro"/>
          <w:color w:val="000000"/>
          <w:szCs w:val="22"/>
        </w:rPr>
        <w:t xml:space="preserve">included farmers recruited by PFI staff who self-identified as using soil health-promoting practices for at least five years. Using a replicated strip-trial design, farmers compared yields and finances at their usual N rate with those observed at a reduced rate. </w:t>
      </w:r>
      <w:r w:rsidR="00BE4DC7">
        <w:rPr>
          <w:rFonts w:eastAsia="Chaparral Pro" w:cs="Chaparral Pro"/>
          <w:color w:val="000000"/>
          <w:szCs w:val="22"/>
        </w:rPr>
        <w:t xml:space="preserve">Farmers chose their own reduction rates, while </w:t>
      </w:r>
      <w:r>
        <w:rPr>
          <w:rFonts w:eastAsia="Chaparral Pro" w:cs="Chaparral Pro"/>
          <w:color w:val="000000"/>
          <w:szCs w:val="22"/>
        </w:rPr>
        <w:t xml:space="preserve">PFI staff </w:t>
      </w:r>
      <w:r w:rsidR="00BE4DC7">
        <w:rPr>
          <w:rFonts w:eastAsia="Chaparral Pro" w:cs="Chaparral Pro"/>
          <w:color w:val="000000"/>
          <w:szCs w:val="22"/>
        </w:rPr>
        <w:t xml:space="preserve">encouraged farmers to be aggressive. One </w:t>
      </w:r>
      <w:r>
        <w:rPr>
          <w:rFonts w:eastAsia="Chaparral Pro" w:cs="Chaparral Pro"/>
          <w:color w:val="000000"/>
          <w:szCs w:val="22"/>
        </w:rPr>
        <w:t xml:space="preserve">goal of the trial was to push farmers to explore N rates outside of their comfort zone. </w:t>
      </w:r>
    </w:p>
    <w:p w14:paraId="0000002D" w14:textId="77777777" w:rsidR="00417DD3" w:rsidRPr="00BE4DC7"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BE4DC7">
        <w:rPr>
          <w:rFonts w:eastAsia="Chaparral Pro" w:cs="Chaparral Pro"/>
          <w:color w:val="E7E6E6" w:themeColor="background2"/>
          <w:sz w:val="20"/>
          <w:szCs w:val="20"/>
        </w:rPr>
        <w:t>[The most valuable aspect of conducting this trial is that I] normally wouldn’t have even tried reducing by 50 units. -Jon Bakehouse</w:t>
      </w:r>
    </w:p>
    <w:p w14:paraId="0000002E" w14:textId="77777777" w:rsidR="00417DD3" w:rsidRDefault="00000000">
      <w:pPr>
        <w:pBdr>
          <w:top w:val="nil"/>
          <w:left w:val="nil"/>
          <w:bottom w:val="nil"/>
          <w:right w:val="nil"/>
          <w:between w:val="nil"/>
        </w:pBdr>
        <w:spacing w:line="240" w:lineRule="auto"/>
        <w:rPr>
          <w:rFonts w:eastAsia="Chaparral Pro" w:cs="Chaparral Pro"/>
          <w:color w:val="000000"/>
          <w:szCs w:val="22"/>
        </w:rPr>
      </w:pPr>
      <w:r>
        <w:rPr>
          <w:rFonts w:eastAsia="Chaparral Pro" w:cs="Chaparral Pro"/>
          <w:color w:val="000000"/>
          <w:szCs w:val="22"/>
        </w:rPr>
        <w:t xml:space="preserve">If farmers can maintain corn yields and/or save money at the reduced N rate, results might spark confidence to reduce (or at least question) fertilizer rates going forward, much like what happened for the original cohort of farmers who trialed fertilizer rates. If the reduced N rate lowers corn yields and loses money, farmers will still have gained valuable information: They can be more confident that their typical rate is the right rate for their farm, but maybe new long-term practices could help reduce it in the future. Additionally, while individual trials are immensely useful for farmers, aggregating many trial results can provide a more powerful dataset to help farmers evaluate their N rates. </w:t>
      </w:r>
    </w:p>
    <w:p w14:paraId="0000002F" w14:textId="77777777" w:rsidR="00417DD3" w:rsidRPr="00BE4DC7" w:rsidRDefault="00000000">
      <w:pPr>
        <w:pBdr>
          <w:top w:val="single" w:sz="4" w:space="10" w:color="1A431D"/>
          <w:left w:val="nil"/>
          <w:bottom w:val="single" w:sz="4" w:space="10" w:color="1A431D"/>
          <w:right w:val="nil"/>
          <w:between w:val="nil"/>
        </w:pBdr>
        <w:spacing w:before="120" w:line="240" w:lineRule="auto"/>
        <w:ind w:left="288" w:right="288"/>
        <w:jc w:val="center"/>
        <w:rPr>
          <w:rFonts w:eastAsia="Chaparral Pro" w:cs="Chaparral Pro"/>
          <w:color w:val="E7E6E6" w:themeColor="background2"/>
          <w:sz w:val="20"/>
          <w:szCs w:val="20"/>
          <w:shd w:val="clear" w:color="auto" w:fill="auto"/>
        </w:rPr>
      </w:pPr>
      <w:r w:rsidRPr="00BE4DC7">
        <w:rPr>
          <w:rFonts w:eastAsia="Chaparral Pro" w:cs="Chaparral Pro"/>
          <w:color w:val="E7E6E6" w:themeColor="background2"/>
          <w:sz w:val="20"/>
          <w:szCs w:val="20"/>
          <w:shd w:val="clear" w:color="auto" w:fill="auto"/>
        </w:rPr>
        <w:t xml:space="preserve">We get one shot at the best crop every year, and the logical thing to do seems to be to give the crop everything it needs (and more) to maximize yields. This trial will put together a good set of farm-scale data to give farmers the confidence to dial in their N rate to improve profitability and water quality. </w:t>
      </w:r>
    </w:p>
    <w:p w14:paraId="00000030" w14:textId="77777777" w:rsidR="00417DD3" w:rsidRPr="00BE4DC7" w:rsidRDefault="00000000">
      <w:pPr>
        <w:pBdr>
          <w:top w:val="single" w:sz="4" w:space="10" w:color="1A431D"/>
          <w:left w:val="nil"/>
          <w:bottom w:val="single" w:sz="4" w:space="10" w:color="1A431D"/>
          <w:right w:val="nil"/>
          <w:between w:val="nil"/>
        </w:pBdr>
        <w:spacing w:after="120" w:line="240" w:lineRule="auto"/>
        <w:ind w:left="288" w:right="288"/>
        <w:jc w:val="center"/>
        <w:rPr>
          <w:rFonts w:eastAsia="Chaparral Pro" w:cs="Chaparral Pro"/>
          <w:color w:val="E7E6E6" w:themeColor="background2"/>
          <w:sz w:val="20"/>
          <w:szCs w:val="20"/>
          <w:shd w:val="clear" w:color="auto" w:fill="auto"/>
        </w:rPr>
      </w:pPr>
      <w:r w:rsidRPr="00BE4DC7">
        <w:rPr>
          <w:rFonts w:eastAsia="Chaparral Pro" w:cs="Chaparral Pro"/>
          <w:color w:val="E7E6E6" w:themeColor="background2"/>
          <w:sz w:val="20"/>
          <w:szCs w:val="20"/>
          <w:shd w:val="clear" w:color="auto" w:fill="auto"/>
        </w:rPr>
        <w:t>-Sam Bennett</w:t>
      </w:r>
    </w:p>
    <w:p w14:paraId="00000031" w14:textId="77777777" w:rsidR="00417DD3" w:rsidRDefault="00417DD3"/>
    <w:p w14:paraId="00000032" w14:textId="77777777" w:rsidR="00417DD3" w:rsidRDefault="00417DD3"/>
    <w:p w14:paraId="00000033" w14:textId="77777777" w:rsidR="00417DD3" w:rsidRDefault="00000000">
      <w:pPr>
        <w:pStyle w:val="Heading1"/>
      </w:pPr>
      <w:r>
        <w:t>Methods</w:t>
      </w:r>
    </w:p>
    <w:p w14:paraId="00000034" w14:textId="77777777" w:rsidR="00417DD3" w:rsidRDefault="00000000">
      <w:pPr>
        <w:pStyle w:val="Heading2"/>
        <w:rPr>
          <w:b w:val="0"/>
          <w:i/>
          <w:u w:val="none"/>
        </w:rPr>
      </w:pPr>
      <w:r>
        <w:rPr>
          <w:b w:val="0"/>
          <w:i/>
          <w:u w:val="none"/>
        </w:rPr>
        <w:t>Design</w:t>
      </w:r>
    </w:p>
    <w:p w14:paraId="00000035" w14:textId="153F4076" w:rsidR="00417DD3" w:rsidRPr="00BE4DC7" w:rsidRDefault="00000000">
      <w:pPr>
        <w:rPr>
          <w:color w:val="E7E6E6" w:themeColor="background2"/>
        </w:rPr>
      </w:pPr>
      <w:r>
        <w:t>Cooperating farms were located across Iowa</w:t>
      </w:r>
      <w:r w:rsidR="00BE4DC7">
        <w:t xml:space="preserve"> and Wisconsin</w:t>
      </w:r>
      <w:r w:rsidRPr="00BE4DC7">
        <w:rPr>
          <w:color w:val="E7E6E6" w:themeColor="background2"/>
        </w:rPr>
        <w:t xml:space="preserve"> with at least one farm in each of the four largest landform regions (Des Moines Lobe [</w:t>
      </w:r>
      <w:proofErr w:type="gramStart"/>
      <w:r w:rsidRPr="00BE4DC7">
        <w:rPr>
          <w:color w:val="E7E6E6" w:themeColor="background2"/>
        </w:rPr>
        <w:t>north-central</w:t>
      </w:r>
      <w:proofErr w:type="gramEnd"/>
      <w:r w:rsidRPr="00BE4DC7">
        <w:rPr>
          <w:color w:val="E7E6E6" w:themeColor="background2"/>
        </w:rPr>
        <w:t>]; Iowan Surface [northeast]; Northwest Iowa Plains; Southern Iowa Drift Plain).</w:t>
      </w:r>
    </w:p>
    <w:p w14:paraId="00000036" w14:textId="77777777" w:rsidR="00417DD3" w:rsidRDefault="00000000">
      <w:r>
        <w:t>All farmers used two treatments:</w:t>
      </w:r>
    </w:p>
    <w:p w14:paraId="00000037" w14:textId="77777777" w:rsidR="00417DD3" w:rsidRDefault="00000000">
      <w:pPr>
        <w:numPr>
          <w:ilvl w:val="0"/>
          <w:numId w:val="3"/>
        </w:numPr>
        <w:pBdr>
          <w:top w:val="nil"/>
          <w:left w:val="nil"/>
          <w:bottom w:val="nil"/>
          <w:right w:val="nil"/>
          <w:between w:val="nil"/>
        </w:pBdr>
        <w:spacing w:line="259" w:lineRule="auto"/>
      </w:pPr>
      <w:r>
        <w:rPr>
          <w:rFonts w:eastAsia="Chaparral Pro" w:cs="Chaparral Pro"/>
          <w:color w:val="000000"/>
          <w:szCs w:val="22"/>
        </w:rPr>
        <w:t>Typical - Their typical N fertilizer rate applied to a corn crop.</w:t>
      </w:r>
    </w:p>
    <w:p w14:paraId="00000038" w14:textId="77777777" w:rsidR="00417DD3" w:rsidRDefault="00000000">
      <w:pPr>
        <w:numPr>
          <w:ilvl w:val="0"/>
          <w:numId w:val="3"/>
        </w:numPr>
        <w:pBdr>
          <w:top w:val="nil"/>
          <w:left w:val="nil"/>
          <w:bottom w:val="nil"/>
          <w:right w:val="nil"/>
          <w:between w:val="nil"/>
        </w:pBdr>
        <w:spacing w:line="259" w:lineRule="auto"/>
      </w:pPr>
      <w:r>
        <w:rPr>
          <w:rFonts w:eastAsia="Chaparral Pro" w:cs="Chaparral Pro"/>
          <w:color w:val="000000"/>
          <w:szCs w:val="22"/>
        </w:rPr>
        <w:t>Reduced - An N fertilizer rate less than the typical rate.</w:t>
      </w:r>
    </w:p>
    <w:p w14:paraId="00000039" w14:textId="7841FDF8" w:rsidR="00417DD3" w:rsidRDefault="00000000">
      <w:r>
        <w:t>Treatments were applied in strips starting in fall 202</w:t>
      </w:r>
      <w:r w:rsidR="00BE4DC7">
        <w:t>2</w:t>
      </w:r>
      <w:r>
        <w:t xml:space="preserve"> to fields destined to be planted in corn for the 202</w:t>
      </w:r>
      <w:r w:rsidR="00BE4DC7">
        <w:t>3</w:t>
      </w:r>
      <w:r>
        <w:t xml:space="preserve"> growing season (</w:t>
      </w:r>
      <w:r>
        <w:rPr>
          <w:b/>
        </w:rPr>
        <w:t>Figure 1</w:t>
      </w:r>
      <w:r>
        <w:t xml:space="preserve">). All treatments were replicated at least four times, resulting in a total of at least eight plots in each farmer’s trial. </w:t>
      </w:r>
    </w:p>
    <w:p w14:paraId="0000003A" w14:textId="77777777" w:rsidR="00417DD3" w:rsidRDefault="00000000">
      <w:r>
        <w:rPr>
          <w:noProof/>
        </w:rPr>
        <w:drawing>
          <wp:inline distT="0" distB="0" distL="0" distR="0" wp14:anchorId="55E2B6FF" wp14:editId="75932A0D">
            <wp:extent cx="5943600" cy="2627630"/>
            <wp:effectExtent l="0" t="0" r="0" b="0"/>
            <wp:docPr id="14" name="image5.png" descr="A picture containing text, screenshot, font,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 screenshot, font, number&#10;&#10;Description automatically generated"/>
                    <pic:cNvPicPr preferRelativeResize="0"/>
                  </pic:nvPicPr>
                  <pic:blipFill>
                    <a:blip r:embed="rId11"/>
                    <a:srcRect/>
                    <a:stretch>
                      <a:fillRect/>
                    </a:stretch>
                  </pic:blipFill>
                  <pic:spPr>
                    <a:xfrm>
                      <a:off x="0" y="0"/>
                      <a:ext cx="5943600" cy="2627630"/>
                    </a:xfrm>
                    <a:prstGeom prst="rect">
                      <a:avLst/>
                    </a:prstGeom>
                    <a:ln/>
                  </pic:spPr>
                </pic:pic>
              </a:graphicData>
            </a:graphic>
          </wp:inline>
        </w:drawing>
      </w:r>
    </w:p>
    <w:p w14:paraId="0000003B" w14:textId="77777777" w:rsidR="00417DD3" w:rsidRDefault="00000000">
      <w:pPr>
        <w:shd w:val="clear" w:color="auto" w:fill="FFCA31"/>
        <w:jc w:val="center"/>
        <w:rPr>
          <w:sz w:val="28"/>
          <w:szCs w:val="28"/>
        </w:rPr>
      </w:pPr>
      <w:r>
        <w:rPr>
          <w:sz w:val="28"/>
          <w:szCs w:val="28"/>
        </w:rPr>
        <w:t>FIGURE 1</w:t>
      </w:r>
    </w:p>
    <w:p w14:paraId="0000003C" w14:textId="77777777" w:rsidR="00417DD3" w:rsidRDefault="00417DD3">
      <w:pPr>
        <w:shd w:val="clear" w:color="auto" w:fill="FFCA31"/>
        <w:spacing w:line="240" w:lineRule="auto"/>
        <w:rPr>
          <w:rFonts w:eastAsia="Chaparral Pro" w:cs="Chaparral Pro"/>
          <w:b/>
          <w:sz w:val="24"/>
          <w:szCs w:val="24"/>
        </w:rPr>
      </w:pPr>
    </w:p>
    <w:p w14:paraId="0000003D" w14:textId="70D1AC7A" w:rsidR="00417DD3" w:rsidRDefault="00000000">
      <w:pPr>
        <w:shd w:val="clear" w:color="auto" w:fill="FFCA31"/>
        <w:spacing w:line="240" w:lineRule="auto"/>
        <w:rPr>
          <w:rFonts w:eastAsia="Chaparral Pro" w:cs="Chaparral Pro"/>
          <w:sz w:val="20"/>
          <w:szCs w:val="20"/>
        </w:rPr>
      </w:pPr>
      <w:r>
        <w:rPr>
          <w:rFonts w:eastAsia="Chaparral Pro" w:cs="Chaparral Pro"/>
          <w:b/>
          <w:sz w:val="20"/>
          <w:szCs w:val="20"/>
        </w:rPr>
        <w:t>Figure 1. An example of a farmer’s treatment layout testing two nitrogen (N) fertilizer treatments for this trial.</w:t>
      </w:r>
      <w:r>
        <w:rPr>
          <w:rFonts w:eastAsia="Chaparral Pro" w:cs="Chaparral Pro"/>
          <w:sz w:val="20"/>
          <w:szCs w:val="20"/>
        </w:rPr>
        <w:t xml:space="preserve"> On average, strips were 3</w:t>
      </w:r>
      <w:r w:rsidR="00F33700">
        <w:rPr>
          <w:rFonts w:eastAsia="Chaparral Pro" w:cs="Chaparral Pro"/>
          <w:sz w:val="20"/>
          <w:szCs w:val="20"/>
        </w:rPr>
        <w:t>9</w:t>
      </w:r>
      <w:r>
        <w:rPr>
          <w:rFonts w:eastAsia="Chaparral Pro" w:cs="Chaparral Pro"/>
          <w:sz w:val="20"/>
          <w:szCs w:val="20"/>
        </w:rPr>
        <w:t xml:space="preserve"> feet wide and 1,</w:t>
      </w:r>
      <w:r w:rsidR="00F33700">
        <w:rPr>
          <w:rFonts w:eastAsia="Chaparral Pro" w:cs="Chaparral Pro"/>
          <w:sz w:val="20"/>
          <w:szCs w:val="20"/>
        </w:rPr>
        <w:t>275</w:t>
      </w:r>
      <w:r>
        <w:rPr>
          <w:rFonts w:eastAsia="Chaparral Pro" w:cs="Chaparral Pro"/>
          <w:sz w:val="20"/>
          <w:szCs w:val="20"/>
        </w:rPr>
        <w:t xml:space="preserve"> feet long resulting in an average strip size of 1.</w:t>
      </w:r>
      <w:r w:rsidR="00F33700">
        <w:rPr>
          <w:rFonts w:eastAsia="Chaparral Pro" w:cs="Chaparral Pro"/>
          <w:sz w:val="20"/>
          <w:szCs w:val="20"/>
        </w:rPr>
        <w:t>1</w:t>
      </w:r>
      <w:r>
        <w:rPr>
          <w:rFonts w:eastAsia="Chaparral Pro" w:cs="Chaparral Pro"/>
          <w:sz w:val="20"/>
          <w:szCs w:val="20"/>
        </w:rPr>
        <w:t xml:space="preserve"> acres. </w:t>
      </w:r>
    </w:p>
    <w:p w14:paraId="0000003E" w14:textId="77777777" w:rsidR="00417DD3" w:rsidRDefault="00417DD3"/>
    <w:p w14:paraId="0000003F" w14:textId="77777777" w:rsidR="00417DD3" w:rsidRDefault="00000000">
      <w:pPr>
        <w:pStyle w:val="Heading2"/>
        <w:rPr>
          <w:b w:val="0"/>
          <w:i/>
          <w:u w:val="none"/>
        </w:rPr>
      </w:pPr>
      <w:r>
        <w:rPr>
          <w:b w:val="0"/>
          <w:i/>
          <w:u w:val="none"/>
        </w:rPr>
        <w:t>Measurements</w:t>
      </w:r>
    </w:p>
    <w:p w14:paraId="00000040" w14:textId="77777777" w:rsidR="00417DD3" w:rsidRDefault="00000000">
      <w:r>
        <w:t xml:space="preserve">Corn yields were measured and reported by each farmer, along with the percent moisture of the harvested grain. All yields were converted to 15.5% moisture for this report. Additionally, approximate prices paid for N sources and price received per bushel of corn were reported for some farms. </w:t>
      </w:r>
    </w:p>
    <w:p w14:paraId="00000041" w14:textId="77777777" w:rsidR="00417DD3" w:rsidRDefault="00417DD3"/>
    <w:p w14:paraId="00000042" w14:textId="77777777" w:rsidR="00417DD3" w:rsidRDefault="00000000">
      <w:pPr>
        <w:pStyle w:val="Heading2"/>
        <w:rPr>
          <w:b w:val="0"/>
          <w:i/>
          <w:u w:val="none"/>
        </w:rPr>
      </w:pPr>
      <w:r>
        <w:rPr>
          <w:b w:val="0"/>
          <w:i/>
          <w:u w:val="none"/>
        </w:rPr>
        <w:t>Data Analysis</w:t>
      </w:r>
    </w:p>
    <w:p w14:paraId="00000043" w14:textId="4195A94C" w:rsidR="00417DD3" w:rsidRDefault="00000000">
      <w:pPr>
        <w:rPr>
          <w:b/>
        </w:rPr>
      </w:pPr>
      <w:r>
        <w:lastRenderedPageBreak/>
        <w:t xml:space="preserve">Note that more details on data analysis can be found in the </w:t>
      </w:r>
      <w:r>
        <w:rPr>
          <w:b/>
        </w:rPr>
        <w:t xml:space="preserve">Appendix </w:t>
      </w:r>
      <w:r w:rsidR="001B26D7">
        <w:rPr>
          <w:b/>
        </w:rPr>
        <w:t>T</w:t>
      </w:r>
      <w:r>
        <w:rPr>
          <w:b/>
        </w:rPr>
        <w:t xml:space="preserve">. Detailed Methods </w:t>
      </w:r>
      <w:r>
        <w:t xml:space="preserve">section at the end of this report. </w:t>
      </w:r>
    </w:p>
    <w:p w14:paraId="00000044" w14:textId="77777777" w:rsidR="00417DD3" w:rsidRDefault="00417DD3"/>
    <w:p w14:paraId="00000045" w14:textId="77777777" w:rsidR="00417DD3" w:rsidRDefault="00000000">
      <w:pPr>
        <w:pStyle w:val="Heading3"/>
      </w:pPr>
      <w:r>
        <w:t>Weather</w:t>
      </w:r>
    </w:p>
    <w:p w14:paraId="00000046" w14:textId="77777777" w:rsidR="00417DD3" w:rsidRDefault="00000000">
      <w:r>
        <w:t>To provide context for the results, weather data was downloaded from the National Aeronautics and Space Administration (NASA) Prediction of Worldwide Energy Resources (POWER) project (</w:t>
      </w:r>
      <w:hyperlink r:id="rId12">
        <w:r>
          <w:rPr>
            <w:color w:val="00385F"/>
            <w:u w:val="single"/>
          </w:rPr>
          <w:t>https://power.larc.nasa.gov/</w:t>
        </w:r>
      </w:hyperlink>
      <w:r>
        <w:t xml:space="preserve">) for each farmer’s trial.  </w:t>
      </w:r>
    </w:p>
    <w:p w14:paraId="00000047" w14:textId="77777777" w:rsidR="00417DD3" w:rsidRDefault="00417DD3"/>
    <w:p w14:paraId="00000048" w14:textId="77777777" w:rsidR="00417DD3" w:rsidRDefault="00000000">
      <w:pPr>
        <w:pStyle w:val="Heading3"/>
      </w:pPr>
      <w:r>
        <w:t>Yields</w:t>
      </w:r>
    </w:p>
    <w:p w14:paraId="00000049" w14:textId="77777777" w:rsidR="00417DD3" w:rsidRDefault="00000000">
      <w:r>
        <w:t xml:space="preserve">At each trial, differences in yields at the typical and reduced N rate were assessed for statistical significance using a statistical model. The model tested for the effect of the N treatment, while accounting for possible natural yield gradients in the field. Significance was assigned using a 95% confidence level threshold, meaning if there was a significant difference in yields, we would expect the same result in 95 of 100 trials. </w:t>
      </w:r>
    </w:p>
    <w:p w14:paraId="0000004A" w14:textId="77777777" w:rsidR="00417DD3" w:rsidRDefault="00417DD3"/>
    <w:p w14:paraId="0000004B" w14:textId="77777777" w:rsidR="00417DD3" w:rsidRDefault="00000000">
      <w:pPr>
        <w:pStyle w:val="Heading3"/>
      </w:pPr>
      <w:r>
        <w:t>Finances</w:t>
      </w:r>
    </w:p>
    <w:p w14:paraId="0000004C" w14:textId="150E1750" w:rsidR="00417DD3" w:rsidRDefault="00000000">
      <w:r>
        <w:t xml:space="preserve">Nitrogen prices depend on several factors including the form of N, the timing of the purchase and the location of the purchase. Similarly, the price received for corn fluctuates throughout the year. Due to this variation, as well as the limited control producers have over the price paid for N and the price received for corn, </w:t>
      </w:r>
      <w:commentRangeStart w:id="0"/>
      <w:r>
        <w:t xml:space="preserve">we used three price scenarios to compare financial outcomes </w:t>
      </w:r>
      <w:commentRangeEnd w:id="0"/>
      <w:r w:rsidR="00D11239">
        <w:rPr>
          <w:rStyle w:val="CommentReference"/>
        </w:rPr>
        <w:commentReference w:id="0"/>
      </w:r>
      <w:r>
        <w:t>of the typical and reduced N treatments: best-case savings, midpoint savings, and worst-case savings (</w:t>
      </w:r>
      <w:r>
        <w:rPr>
          <w:b/>
        </w:rPr>
        <w:t>Table 1</w:t>
      </w:r>
      <w:r>
        <w:t xml:space="preserve">). </w:t>
      </w:r>
      <w:r w:rsidR="00D7761B" w:rsidRPr="00D7761B">
        <w:rPr>
          <w:color w:val="FF0000"/>
        </w:rPr>
        <w:t>Cooperators reported prices paid for N</w:t>
      </w:r>
      <w:r w:rsidR="00684A75">
        <w:rPr>
          <w:color w:val="FF0000"/>
        </w:rPr>
        <w:t xml:space="preserve"> and price received for corn. W</w:t>
      </w:r>
      <w:r w:rsidR="00D7761B" w:rsidRPr="00D7761B">
        <w:rPr>
          <w:color w:val="FF0000"/>
        </w:rPr>
        <w:t xml:space="preserve">e took the lowest and highest cooperator </w:t>
      </w:r>
      <w:r w:rsidR="00684A75">
        <w:rPr>
          <w:color w:val="FF0000"/>
        </w:rPr>
        <w:t xml:space="preserve">reported </w:t>
      </w:r>
      <w:r w:rsidR="00D7761B" w:rsidRPr="00D7761B">
        <w:rPr>
          <w:color w:val="FF0000"/>
        </w:rPr>
        <w:t xml:space="preserve">prices </w:t>
      </w:r>
      <w:r w:rsidR="00684A75">
        <w:rPr>
          <w:color w:val="FF0000"/>
        </w:rPr>
        <w:t>to construct the price scenarios</w:t>
      </w:r>
      <w:r w:rsidR="00D7761B" w:rsidRPr="00D7761B">
        <w:rPr>
          <w:color w:val="FF0000"/>
        </w:rPr>
        <w:t>.</w:t>
      </w:r>
    </w:p>
    <w:p w14:paraId="0000004D" w14:textId="77777777" w:rsidR="00417DD3" w:rsidRDefault="00417DD3"/>
    <w:tbl>
      <w:tblPr>
        <w:tblStyle w:val="a"/>
        <w:tblW w:w="8640" w:type="dxa"/>
        <w:tblBorders>
          <w:top w:val="nil"/>
          <w:left w:val="nil"/>
          <w:bottom w:val="nil"/>
          <w:right w:val="nil"/>
          <w:insideH w:val="nil"/>
          <w:insideV w:val="nil"/>
        </w:tblBorders>
        <w:tblLayout w:type="fixed"/>
        <w:tblLook w:val="0400" w:firstRow="0" w:lastRow="0" w:firstColumn="0" w:lastColumn="0" w:noHBand="0" w:noVBand="1"/>
      </w:tblPr>
      <w:tblGrid>
        <w:gridCol w:w="1980"/>
        <w:gridCol w:w="3600"/>
        <w:gridCol w:w="1260"/>
        <w:gridCol w:w="1800"/>
      </w:tblGrid>
      <w:tr w:rsidR="00417DD3" w14:paraId="5DBA4425" w14:textId="77777777">
        <w:tc>
          <w:tcPr>
            <w:tcW w:w="8640" w:type="dxa"/>
            <w:gridSpan w:val="4"/>
            <w:tcBorders>
              <w:top w:val="single" w:sz="4" w:space="0" w:color="000000"/>
              <w:bottom w:val="single" w:sz="12" w:space="0" w:color="000000"/>
            </w:tcBorders>
            <w:shd w:val="clear" w:color="auto" w:fill="auto"/>
            <w:vAlign w:val="center"/>
          </w:tcPr>
          <w:p w14:paraId="0000004E" w14:textId="77777777" w:rsidR="00417DD3" w:rsidRDefault="00000000">
            <w:pPr>
              <w:pBdr>
                <w:top w:val="nil"/>
                <w:left w:val="nil"/>
                <w:bottom w:val="nil"/>
                <w:right w:val="nil"/>
                <w:between w:val="nil"/>
              </w:pBdr>
              <w:spacing w:line="240" w:lineRule="auto"/>
              <w:jc w:val="center"/>
              <w:rPr>
                <w:rFonts w:eastAsia="Chaparral Pro" w:cs="Chaparral Pro"/>
                <w:color w:val="000000"/>
                <w:szCs w:val="22"/>
              </w:rPr>
            </w:pPr>
            <w:r>
              <w:rPr>
                <w:rFonts w:eastAsia="Chaparral Pro" w:cs="Chaparral Pro"/>
                <w:color w:val="000000"/>
                <w:szCs w:val="22"/>
              </w:rPr>
              <w:t>TABLE 1. Summary of price scenarios for financial analyses.</w:t>
            </w:r>
          </w:p>
        </w:tc>
      </w:tr>
      <w:tr w:rsidR="00417DD3" w14:paraId="4DD51D53" w14:textId="77777777">
        <w:tc>
          <w:tcPr>
            <w:tcW w:w="1980" w:type="dxa"/>
            <w:tcBorders>
              <w:top w:val="single" w:sz="12" w:space="0" w:color="000000"/>
              <w:bottom w:val="single" w:sz="12" w:space="0" w:color="000000"/>
            </w:tcBorders>
            <w:shd w:val="clear" w:color="auto" w:fill="auto"/>
            <w:vAlign w:val="center"/>
          </w:tcPr>
          <w:p w14:paraId="00000052" w14:textId="77777777" w:rsidR="00417DD3" w:rsidRDefault="00417DD3">
            <w:pPr>
              <w:pBdr>
                <w:top w:val="nil"/>
                <w:left w:val="nil"/>
                <w:bottom w:val="nil"/>
                <w:right w:val="nil"/>
                <w:between w:val="nil"/>
              </w:pBdr>
              <w:spacing w:line="240" w:lineRule="auto"/>
              <w:jc w:val="center"/>
              <w:rPr>
                <w:rFonts w:eastAsia="Chaparral Pro" w:cs="Chaparral Pro"/>
                <w:b/>
                <w:color w:val="000000"/>
                <w:szCs w:val="22"/>
              </w:rPr>
            </w:pPr>
          </w:p>
        </w:tc>
        <w:tc>
          <w:tcPr>
            <w:tcW w:w="3600" w:type="dxa"/>
            <w:tcBorders>
              <w:top w:val="single" w:sz="12" w:space="0" w:color="000000"/>
              <w:bottom w:val="single" w:sz="12" w:space="0" w:color="000000"/>
            </w:tcBorders>
            <w:shd w:val="clear" w:color="auto" w:fill="auto"/>
            <w:vAlign w:val="center"/>
          </w:tcPr>
          <w:p w14:paraId="00000053" w14:textId="77777777" w:rsidR="00417DD3" w:rsidRDefault="00000000">
            <w:pPr>
              <w:pBdr>
                <w:top w:val="nil"/>
                <w:left w:val="nil"/>
                <w:bottom w:val="nil"/>
                <w:right w:val="nil"/>
                <w:between w:val="nil"/>
              </w:pBdr>
              <w:spacing w:line="240" w:lineRule="auto"/>
              <w:jc w:val="center"/>
              <w:rPr>
                <w:rFonts w:eastAsia="Chaparral Pro" w:cs="Chaparral Pro"/>
                <w:b/>
                <w:color w:val="000000"/>
                <w:szCs w:val="22"/>
              </w:rPr>
            </w:pPr>
            <w:r>
              <w:rPr>
                <w:rFonts w:eastAsia="Chaparral Pro" w:cs="Chaparral Pro"/>
                <w:b/>
                <w:color w:val="000000"/>
                <w:szCs w:val="22"/>
              </w:rPr>
              <w:t>DESCRIPTION</w:t>
            </w:r>
          </w:p>
        </w:tc>
        <w:tc>
          <w:tcPr>
            <w:tcW w:w="1260" w:type="dxa"/>
            <w:tcBorders>
              <w:top w:val="single" w:sz="12" w:space="0" w:color="000000"/>
              <w:bottom w:val="single" w:sz="12" w:space="0" w:color="000000"/>
            </w:tcBorders>
            <w:shd w:val="clear" w:color="auto" w:fill="auto"/>
            <w:vAlign w:val="center"/>
          </w:tcPr>
          <w:p w14:paraId="00000054" w14:textId="77777777" w:rsidR="00417DD3" w:rsidRDefault="00000000">
            <w:pPr>
              <w:pBdr>
                <w:top w:val="nil"/>
                <w:left w:val="nil"/>
                <w:bottom w:val="nil"/>
                <w:right w:val="nil"/>
                <w:between w:val="nil"/>
              </w:pBdr>
              <w:spacing w:line="240" w:lineRule="auto"/>
              <w:jc w:val="center"/>
              <w:rPr>
                <w:rFonts w:eastAsia="Chaparral Pro" w:cs="Chaparral Pro"/>
                <w:b/>
                <w:color w:val="000000"/>
                <w:szCs w:val="22"/>
              </w:rPr>
            </w:pPr>
            <w:r>
              <w:rPr>
                <w:rFonts w:eastAsia="Chaparral Pro" w:cs="Chaparral Pro"/>
                <w:b/>
                <w:color w:val="000000"/>
                <w:szCs w:val="22"/>
              </w:rPr>
              <w:t>N COST</w:t>
            </w:r>
          </w:p>
        </w:tc>
        <w:tc>
          <w:tcPr>
            <w:tcW w:w="1800" w:type="dxa"/>
            <w:tcBorders>
              <w:top w:val="single" w:sz="12" w:space="0" w:color="000000"/>
              <w:bottom w:val="single" w:sz="12" w:space="0" w:color="000000"/>
            </w:tcBorders>
            <w:shd w:val="clear" w:color="auto" w:fill="auto"/>
            <w:vAlign w:val="center"/>
          </w:tcPr>
          <w:p w14:paraId="00000055" w14:textId="77777777" w:rsidR="00417DD3" w:rsidRDefault="00000000">
            <w:pPr>
              <w:pBdr>
                <w:top w:val="nil"/>
                <w:left w:val="nil"/>
                <w:bottom w:val="nil"/>
                <w:right w:val="nil"/>
                <w:between w:val="nil"/>
              </w:pBdr>
              <w:spacing w:line="240" w:lineRule="auto"/>
              <w:jc w:val="center"/>
              <w:rPr>
                <w:rFonts w:eastAsia="Chaparral Pro" w:cs="Chaparral Pro"/>
                <w:b/>
                <w:color w:val="000000"/>
                <w:szCs w:val="22"/>
              </w:rPr>
            </w:pPr>
            <w:r>
              <w:rPr>
                <w:rFonts w:eastAsia="Chaparral Pro" w:cs="Chaparral Pro"/>
                <w:b/>
                <w:color w:val="000000"/>
                <w:szCs w:val="22"/>
              </w:rPr>
              <w:t>CORN PRICE RECEIVED</w:t>
            </w:r>
          </w:p>
        </w:tc>
      </w:tr>
      <w:tr w:rsidR="00417DD3" w14:paraId="03D2E9D9" w14:textId="77777777">
        <w:tc>
          <w:tcPr>
            <w:tcW w:w="1980" w:type="dxa"/>
            <w:tcBorders>
              <w:top w:val="single" w:sz="12" w:space="0" w:color="000000"/>
              <w:bottom w:val="single" w:sz="4" w:space="0" w:color="000000"/>
              <w:right w:val="single" w:sz="4" w:space="0" w:color="000000"/>
            </w:tcBorders>
            <w:vAlign w:val="center"/>
          </w:tcPr>
          <w:p w14:paraId="00000056" w14:textId="77777777"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Best-case savings</w:t>
            </w:r>
          </w:p>
        </w:tc>
        <w:tc>
          <w:tcPr>
            <w:tcW w:w="3600" w:type="dxa"/>
            <w:tcBorders>
              <w:top w:val="single" w:sz="12" w:space="0" w:color="000000"/>
              <w:left w:val="single" w:sz="4" w:space="0" w:color="000000"/>
              <w:bottom w:val="single" w:sz="4" w:space="0" w:color="000000"/>
            </w:tcBorders>
            <w:vAlign w:val="center"/>
          </w:tcPr>
          <w:p w14:paraId="00000057" w14:textId="77777777"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Expensive N, low corn revenue</w:t>
            </w:r>
          </w:p>
        </w:tc>
        <w:tc>
          <w:tcPr>
            <w:tcW w:w="1260" w:type="dxa"/>
            <w:tcBorders>
              <w:top w:val="single" w:sz="12" w:space="0" w:color="000000"/>
              <w:bottom w:val="single" w:sz="4" w:space="0" w:color="000000"/>
            </w:tcBorders>
            <w:vAlign w:val="center"/>
          </w:tcPr>
          <w:p w14:paraId="00000058" w14:textId="4EBBBB26"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$1.</w:t>
            </w:r>
            <w:r w:rsidR="00F33700">
              <w:rPr>
                <w:rFonts w:eastAsia="Chaparral Pro" w:cs="Chaparral Pro"/>
                <w:color w:val="000000"/>
                <w:sz w:val="20"/>
                <w:szCs w:val="20"/>
              </w:rPr>
              <w:t>4</w:t>
            </w:r>
            <w:r>
              <w:rPr>
                <w:rFonts w:eastAsia="Chaparral Pro" w:cs="Chaparral Pro"/>
                <w:color w:val="000000"/>
                <w:sz w:val="20"/>
                <w:szCs w:val="20"/>
              </w:rPr>
              <w:t>0/</w:t>
            </w:r>
            <w:proofErr w:type="spellStart"/>
            <w:r>
              <w:rPr>
                <w:rFonts w:eastAsia="Chaparral Pro" w:cs="Chaparral Pro"/>
                <w:color w:val="000000"/>
                <w:sz w:val="20"/>
                <w:szCs w:val="20"/>
              </w:rPr>
              <w:t>lb</w:t>
            </w:r>
            <w:proofErr w:type="spellEnd"/>
            <w:r>
              <w:rPr>
                <w:rFonts w:eastAsia="Chaparral Pro" w:cs="Chaparral Pro"/>
                <w:color w:val="000000"/>
                <w:sz w:val="20"/>
                <w:szCs w:val="20"/>
              </w:rPr>
              <w:t xml:space="preserve"> N</w:t>
            </w:r>
          </w:p>
        </w:tc>
        <w:tc>
          <w:tcPr>
            <w:tcW w:w="1800" w:type="dxa"/>
            <w:tcBorders>
              <w:top w:val="single" w:sz="12" w:space="0" w:color="000000"/>
              <w:bottom w:val="single" w:sz="4" w:space="0" w:color="000000"/>
            </w:tcBorders>
            <w:vAlign w:val="center"/>
          </w:tcPr>
          <w:p w14:paraId="00000059" w14:textId="11AF04FF"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w:t>
            </w:r>
            <w:r w:rsidR="00F33700">
              <w:rPr>
                <w:rFonts w:eastAsia="Chaparral Pro" w:cs="Chaparral Pro"/>
                <w:color w:val="000000"/>
                <w:sz w:val="20"/>
                <w:szCs w:val="20"/>
              </w:rPr>
              <w:t>4.74</w:t>
            </w:r>
            <w:r>
              <w:rPr>
                <w:rFonts w:eastAsia="Chaparral Pro" w:cs="Chaparral Pro"/>
                <w:color w:val="000000"/>
                <w:sz w:val="20"/>
                <w:szCs w:val="20"/>
              </w:rPr>
              <w:t>/</w:t>
            </w:r>
            <w:proofErr w:type="spellStart"/>
            <w:r>
              <w:rPr>
                <w:rFonts w:eastAsia="Chaparral Pro" w:cs="Chaparral Pro"/>
                <w:color w:val="000000"/>
                <w:sz w:val="20"/>
                <w:szCs w:val="20"/>
              </w:rPr>
              <w:t>bu</w:t>
            </w:r>
            <w:proofErr w:type="spellEnd"/>
          </w:p>
        </w:tc>
      </w:tr>
      <w:tr w:rsidR="00417DD3" w14:paraId="4D61E480" w14:textId="77777777">
        <w:tc>
          <w:tcPr>
            <w:tcW w:w="1980" w:type="dxa"/>
            <w:tcBorders>
              <w:top w:val="single" w:sz="4" w:space="0" w:color="000000"/>
              <w:bottom w:val="single" w:sz="4" w:space="0" w:color="000000"/>
              <w:right w:val="single" w:sz="4" w:space="0" w:color="000000"/>
            </w:tcBorders>
            <w:vAlign w:val="center"/>
          </w:tcPr>
          <w:p w14:paraId="0000005A" w14:textId="77777777"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Midpoint savings</w:t>
            </w:r>
          </w:p>
        </w:tc>
        <w:tc>
          <w:tcPr>
            <w:tcW w:w="3600" w:type="dxa"/>
            <w:tcBorders>
              <w:top w:val="single" w:sz="4" w:space="0" w:color="000000"/>
              <w:left w:val="single" w:sz="4" w:space="0" w:color="000000"/>
              <w:bottom w:val="single" w:sz="4" w:space="0" w:color="000000"/>
            </w:tcBorders>
            <w:vAlign w:val="center"/>
          </w:tcPr>
          <w:p w14:paraId="0000005B" w14:textId="77777777"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Midpoint N, midpoint corn revenue</w:t>
            </w:r>
          </w:p>
        </w:tc>
        <w:tc>
          <w:tcPr>
            <w:tcW w:w="1260" w:type="dxa"/>
            <w:tcBorders>
              <w:top w:val="single" w:sz="4" w:space="0" w:color="000000"/>
              <w:bottom w:val="single" w:sz="4" w:space="0" w:color="000000"/>
            </w:tcBorders>
            <w:vAlign w:val="center"/>
          </w:tcPr>
          <w:p w14:paraId="0000005C" w14:textId="44B4F787"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$0.</w:t>
            </w:r>
            <w:r w:rsidR="00F33700">
              <w:rPr>
                <w:rFonts w:eastAsia="Chaparral Pro" w:cs="Chaparral Pro"/>
                <w:color w:val="000000"/>
                <w:sz w:val="20"/>
                <w:szCs w:val="20"/>
              </w:rPr>
              <w:t>77</w:t>
            </w:r>
            <w:r>
              <w:rPr>
                <w:rFonts w:eastAsia="Chaparral Pro" w:cs="Chaparral Pro"/>
                <w:color w:val="000000"/>
                <w:sz w:val="20"/>
                <w:szCs w:val="20"/>
              </w:rPr>
              <w:t>/</w:t>
            </w:r>
            <w:proofErr w:type="spellStart"/>
            <w:r>
              <w:rPr>
                <w:rFonts w:eastAsia="Chaparral Pro" w:cs="Chaparral Pro"/>
                <w:color w:val="000000"/>
                <w:sz w:val="20"/>
                <w:szCs w:val="20"/>
              </w:rPr>
              <w:t>lb</w:t>
            </w:r>
            <w:proofErr w:type="spellEnd"/>
            <w:r>
              <w:rPr>
                <w:rFonts w:eastAsia="Chaparral Pro" w:cs="Chaparral Pro"/>
                <w:color w:val="000000"/>
                <w:sz w:val="20"/>
                <w:szCs w:val="20"/>
              </w:rPr>
              <w:t xml:space="preserve"> N</w:t>
            </w:r>
          </w:p>
        </w:tc>
        <w:tc>
          <w:tcPr>
            <w:tcW w:w="1800" w:type="dxa"/>
            <w:tcBorders>
              <w:top w:val="single" w:sz="4" w:space="0" w:color="000000"/>
              <w:bottom w:val="single" w:sz="4" w:space="0" w:color="000000"/>
            </w:tcBorders>
            <w:vAlign w:val="center"/>
          </w:tcPr>
          <w:p w14:paraId="0000005D" w14:textId="355D18F8"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w:t>
            </w:r>
            <w:r w:rsidR="00F33700">
              <w:rPr>
                <w:rFonts w:eastAsia="Chaparral Pro" w:cs="Chaparral Pro"/>
                <w:color w:val="000000"/>
                <w:sz w:val="20"/>
                <w:szCs w:val="20"/>
              </w:rPr>
              <w:t>5.79</w:t>
            </w:r>
            <w:r>
              <w:rPr>
                <w:rFonts w:eastAsia="Chaparral Pro" w:cs="Chaparral Pro"/>
                <w:color w:val="000000"/>
                <w:sz w:val="20"/>
                <w:szCs w:val="20"/>
              </w:rPr>
              <w:t>/</w:t>
            </w:r>
            <w:proofErr w:type="spellStart"/>
            <w:r>
              <w:rPr>
                <w:rFonts w:eastAsia="Chaparral Pro" w:cs="Chaparral Pro"/>
                <w:color w:val="000000"/>
                <w:sz w:val="20"/>
                <w:szCs w:val="20"/>
              </w:rPr>
              <w:t>bu</w:t>
            </w:r>
            <w:proofErr w:type="spellEnd"/>
          </w:p>
        </w:tc>
      </w:tr>
      <w:tr w:rsidR="00417DD3" w14:paraId="3F87E4F5" w14:textId="77777777">
        <w:tc>
          <w:tcPr>
            <w:tcW w:w="1980" w:type="dxa"/>
            <w:tcBorders>
              <w:top w:val="single" w:sz="4" w:space="0" w:color="000000"/>
              <w:bottom w:val="single" w:sz="12" w:space="0" w:color="000000"/>
              <w:right w:val="single" w:sz="4" w:space="0" w:color="000000"/>
            </w:tcBorders>
            <w:vAlign w:val="center"/>
          </w:tcPr>
          <w:p w14:paraId="0000005E" w14:textId="77777777"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Worse-case savings</w:t>
            </w:r>
          </w:p>
        </w:tc>
        <w:tc>
          <w:tcPr>
            <w:tcW w:w="3600" w:type="dxa"/>
            <w:tcBorders>
              <w:top w:val="single" w:sz="4" w:space="0" w:color="000000"/>
              <w:left w:val="single" w:sz="4" w:space="0" w:color="000000"/>
              <w:bottom w:val="single" w:sz="12" w:space="0" w:color="000000"/>
            </w:tcBorders>
            <w:vAlign w:val="center"/>
          </w:tcPr>
          <w:p w14:paraId="0000005F" w14:textId="77777777"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Cheap N, high corn revenue</w:t>
            </w:r>
          </w:p>
        </w:tc>
        <w:tc>
          <w:tcPr>
            <w:tcW w:w="1260" w:type="dxa"/>
            <w:tcBorders>
              <w:top w:val="single" w:sz="4" w:space="0" w:color="000000"/>
              <w:bottom w:val="single" w:sz="12" w:space="0" w:color="000000"/>
            </w:tcBorders>
            <w:vAlign w:val="center"/>
          </w:tcPr>
          <w:p w14:paraId="00000060" w14:textId="2324AD44"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$0.</w:t>
            </w:r>
            <w:commentRangeStart w:id="1"/>
            <w:r w:rsidR="00F33700">
              <w:rPr>
                <w:rFonts w:eastAsia="Chaparral Pro" w:cs="Chaparral Pro"/>
                <w:color w:val="000000"/>
                <w:sz w:val="20"/>
                <w:szCs w:val="20"/>
              </w:rPr>
              <w:t>14</w:t>
            </w:r>
            <w:commentRangeEnd w:id="1"/>
            <w:r w:rsidR="006030C8">
              <w:rPr>
                <w:rStyle w:val="CommentReference"/>
              </w:rPr>
              <w:commentReference w:id="1"/>
            </w:r>
            <w:r>
              <w:rPr>
                <w:rFonts w:eastAsia="Chaparral Pro" w:cs="Chaparral Pro"/>
                <w:color w:val="000000"/>
                <w:sz w:val="20"/>
                <w:szCs w:val="20"/>
              </w:rPr>
              <w:t>/</w:t>
            </w:r>
            <w:proofErr w:type="spellStart"/>
            <w:r>
              <w:rPr>
                <w:rFonts w:eastAsia="Chaparral Pro" w:cs="Chaparral Pro"/>
                <w:color w:val="000000"/>
                <w:sz w:val="20"/>
                <w:szCs w:val="20"/>
              </w:rPr>
              <w:t>lb</w:t>
            </w:r>
            <w:proofErr w:type="spellEnd"/>
            <w:r>
              <w:rPr>
                <w:rFonts w:eastAsia="Chaparral Pro" w:cs="Chaparral Pro"/>
                <w:color w:val="000000"/>
                <w:sz w:val="20"/>
                <w:szCs w:val="20"/>
              </w:rPr>
              <w:t xml:space="preserve"> N</w:t>
            </w:r>
          </w:p>
        </w:tc>
        <w:tc>
          <w:tcPr>
            <w:tcW w:w="1800" w:type="dxa"/>
            <w:tcBorders>
              <w:top w:val="single" w:sz="4" w:space="0" w:color="000000"/>
              <w:bottom w:val="single" w:sz="12" w:space="0" w:color="000000"/>
            </w:tcBorders>
            <w:vAlign w:val="center"/>
          </w:tcPr>
          <w:p w14:paraId="00000061" w14:textId="6A40F05E"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w:t>
            </w:r>
            <w:r w:rsidR="00F33700">
              <w:rPr>
                <w:rFonts w:eastAsia="Chaparral Pro" w:cs="Chaparral Pro"/>
                <w:color w:val="000000"/>
                <w:sz w:val="20"/>
                <w:szCs w:val="20"/>
              </w:rPr>
              <w:t>6</w:t>
            </w:r>
            <w:r>
              <w:rPr>
                <w:rFonts w:eastAsia="Chaparral Pro" w:cs="Chaparral Pro"/>
                <w:color w:val="000000"/>
                <w:sz w:val="20"/>
                <w:szCs w:val="20"/>
              </w:rPr>
              <w:t>.</w:t>
            </w:r>
            <w:r w:rsidR="00F33700">
              <w:rPr>
                <w:rFonts w:eastAsia="Chaparral Pro" w:cs="Chaparral Pro"/>
                <w:color w:val="000000"/>
                <w:sz w:val="20"/>
                <w:szCs w:val="20"/>
              </w:rPr>
              <w:t>83</w:t>
            </w:r>
            <w:r>
              <w:rPr>
                <w:rFonts w:eastAsia="Chaparral Pro" w:cs="Chaparral Pro"/>
                <w:color w:val="000000"/>
                <w:sz w:val="20"/>
                <w:szCs w:val="20"/>
              </w:rPr>
              <w:t>/</w:t>
            </w:r>
            <w:proofErr w:type="spellStart"/>
            <w:r>
              <w:rPr>
                <w:rFonts w:eastAsia="Chaparral Pro" w:cs="Chaparral Pro"/>
                <w:color w:val="000000"/>
                <w:sz w:val="20"/>
                <w:szCs w:val="20"/>
              </w:rPr>
              <w:t>bu</w:t>
            </w:r>
            <w:proofErr w:type="spellEnd"/>
          </w:p>
        </w:tc>
      </w:tr>
    </w:tbl>
    <w:p w14:paraId="00000062" w14:textId="77777777" w:rsidR="00417DD3" w:rsidRDefault="00417DD3"/>
    <w:p w14:paraId="00000063" w14:textId="77777777" w:rsidR="00417DD3" w:rsidRDefault="00000000">
      <w:r>
        <w:t xml:space="preserve">A partial budget using a given price scenario was performed for each treatment. Costs were estimated as the amount of N applied in that treatment multiplied by the assumed N cost, which depended on the </w:t>
      </w:r>
      <w:r>
        <w:lastRenderedPageBreak/>
        <w:t>scenario (</w:t>
      </w:r>
      <w:r>
        <w:rPr>
          <w:b/>
        </w:rPr>
        <w:t>Table 1</w:t>
      </w:r>
      <w:r>
        <w:t xml:space="preserve">). If the yields of each treatment were statistically different, each treatment’s yields were used for corn revenue calculations. If there was no statistical difference in treatment yields, the overall mean yield for the trial was used for corn revenue calculations. Partial net revenue for each treatment was calculated by subtracting the costs (N applied multiplied by N price) from the revenue (yield multiplied by corn price). The difference between partial net revenues for the ‘reduced’ and ‘typical’ treatments were calculated and reported. A positive value therefore represents a financial savings at the reduced N rate. This process was done separately for the three price scenarios. </w:t>
      </w:r>
    </w:p>
    <w:p w14:paraId="0693CB25" w14:textId="77777777" w:rsidR="00DF241F" w:rsidRDefault="00DF241F"/>
    <w:p w14:paraId="1E568DF5" w14:textId="4D856B54" w:rsidR="00DF241F" w:rsidRDefault="00DF241F" w:rsidP="00DF241F">
      <w:pPr>
        <w:pStyle w:val="Heading3"/>
      </w:pPr>
      <w:commentRangeStart w:id="2"/>
      <w:commentRangeStart w:id="3"/>
      <w:r>
        <w:t>Greenhouse gas emissions</w:t>
      </w:r>
      <w:commentRangeEnd w:id="2"/>
      <w:r>
        <w:rPr>
          <w:rStyle w:val="CommentReference"/>
          <w:rFonts w:cs="Arial"/>
          <w:i w:val="0"/>
        </w:rPr>
        <w:commentReference w:id="2"/>
      </w:r>
      <w:commentRangeEnd w:id="3"/>
      <w:r w:rsidR="00CC7402">
        <w:rPr>
          <w:rStyle w:val="CommentReference"/>
          <w:rFonts w:cs="Arial"/>
          <w:i w:val="0"/>
        </w:rPr>
        <w:commentReference w:id="3"/>
      </w:r>
    </w:p>
    <w:p w14:paraId="572AC1B8" w14:textId="7476B5F4" w:rsidR="00DF241F" w:rsidRDefault="00DF241F">
      <w:r>
        <w:t xml:space="preserve">I did it manually as well as using the </w:t>
      </w:r>
      <w:proofErr w:type="spellStart"/>
      <w:r>
        <w:t>Fieldprint</w:t>
      </w:r>
      <w:proofErr w:type="spellEnd"/>
      <w:r>
        <w:t xml:space="preserve"> Calculator. For the FPC you multiply the </w:t>
      </w:r>
      <w:proofErr w:type="spellStart"/>
      <w:r>
        <w:t>lbs</w:t>
      </w:r>
      <w:proofErr w:type="spellEnd"/>
      <w:r>
        <w:t xml:space="preserve"> of N not used by 11.4 to get </w:t>
      </w:r>
      <w:proofErr w:type="spellStart"/>
      <w:r>
        <w:t>lbs</w:t>
      </w:r>
      <w:proofErr w:type="spellEnd"/>
      <w:r>
        <w:t xml:space="preserve"> CO2e avoided. I assumed each strip was 1 acre, so assumed each trial had 4 acres of reduced N land. </w:t>
      </w:r>
    </w:p>
    <w:p w14:paraId="00000064" w14:textId="77777777" w:rsidR="00417DD3" w:rsidRDefault="00417DD3"/>
    <w:p w14:paraId="00000065" w14:textId="77777777" w:rsidR="00417DD3" w:rsidRDefault="00000000">
      <w:pPr>
        <w:pStyle w:val="Heading1"/>
      </w:pPr>
      <w:r>
        <w:t>Results and Discussion</w:t>
      </w:r>
    </w:p>
    <w:p w14:paraId="00000066" w14:textId="77777777" w:rsidR="00417DD3" w:rsidRDefault="00000000">
      <w:pPr>
        <w:pStyle w:val="Heading2"/>
        <w:rPr>
          <w:b w:val="0"/>
          <w:i/>
          <w:u w:val="none"/>
        </w:rPr>
      </w:pPr>
      <w:r>
        <w:rPr>
          <w:b w:val="0"/>
          <w:i/>
          <w:u w:val="none"/>
        </w:rPr>
        <w:t>Treatments</w:t>
      </w:r>
    </w:p>
    <w:p w14:paraId="00000067" w14:textId="6A70A71A" w:rsidR="00417DD3" w:rsidRDefault="00F33700">
      <w:r>
        <w:t xml:space="preserve">Nineteen </w:t>
      </w:r>
      <w:del w:id="4" w:author="Stefan Gailans" w:date="2024-02-05T13:32:00Z">
        <w:r w:rsidDel="00CC7402">
          <w:delText xml:space="preserve">producers </w:delText>
        </w:r>
      </w:del>
      <w:ins w:id="5" w:author="Stefan Gailans" w:date="2024-02-05T13:32:00Z">
        <w:r w:rsidR="00CC7402">
          <w:t xml:space="preserve">farmers </w:t>
        </w:r>
      </w:ins>
      <w:r>
        <w:t xml:space="preserve">conducted a total of 22 independent N trials. The chosen treatments reflected the diversity in farming systems, with typical N rates ranging from 120-232 </w:t>
      </w:r>
      <w:proofErr w:type="spellStart"/>
      <w:r>
        <w:t>lb</w:t>
      </w:r>
      <w:proofErr w:type="spellEnd"/>
      <w:r>
        <w:t xml:space="preserve"> N/ac and reduced N rates ranging from 60-180 </w:t>
      </w:r>
      <w:proofErr w:type="spellStart"/>
      <w:r>
        <w:t>lb</w:t>
      </w:r>
      <w:proofErr w:type="spellEnd"/>
      <w:r>
        <w:t xml:space="preserve"> N/</w:t>
      </w:r>
      <w:proofErr w:type="spellStart"/>
      <w:r>
        <w:t>ac</w:t>
      </w:r>
      <w:proofErr w:type="spellEnd"/>
      <w:r>
        <w:t xml:space="preserve"> (</w:t>
      </w:r>
      <w:r>
        <w:rPr>
          <w:b/>
        </w:rPr>
        <w:t>Figure 2</w:t>
      </w:r>
      <w:r>
        <w:t xml:space="preserve">). When averaged over all trials, typical and reduced N rate treatments were 170 </w:t>
      </w:r>
      <w:proofErr w:type="spellStart"/>
      <w:r>
        <w:t>lb</w:t>
      </w:r>
      <w:proofErr w:type="spellEnd"/>
      <w:r>
        <w:t xml:space="preserve"> N/ac and 131 </w:t>
      </w:r>
      <w:proofErr w:type="spellStart"/>
      <w:r>
        <w:t>lb</w:t>
      </w:r>
      <w:proofErr w:type="spellEnd"/>
      <w:r>
        <w:t xml:space="preserve"> N/ac, respectively.   </w:t>
      </w:r>
    </w:p>
    <w:p w14:paraId="00000068" w14:textId="77777777" w:rsidR="00417DD3" w:rsidRDefault="00417DD3"/>
    <w:p w14:paraId="00000069" w14:textId="438075A6" w:rsidR="00417DD3" w:rsidRDefault="00F31CF0">
      <w:r>
        <w:rPr>
          <w:noProof/>
        </w:rPr>
        <w:lastRenderedPageBreak/>
        <w:drawing>
          <wp:inline distT="0" distB="0" distL="0" distR="0" wp14:anchorId="322E3C6B" wp14:editId="4AAFDD34">
            <wp:extent cx="5943600" cy="4109085"/>
            <wp:effectExtent l="0" t="0" r="0" b="5715"/>
            <wp:docPr id="912659152" name="Picture 3" descr="A graph of a graph showing the amount of water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59152" name="Picture 3" descr="A graph of a graph showing the amount of water in the water&#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109085"/>
                    </a:xfrm>
                    <a:prstGeom prst="rect">
                      <a:avLst/>
                    </a:prstGeom>
                  </pic:spPr>
                </pic:pic>
              </a:graphicData>
            </a:graphic>
          </wp:inline>
        </w:drawing>
      </w:r>
    </w:p>
    <w:p w14:paraId="0000006A" w14:textId="77777777" w:rsidR="00417DD3" w:rsidRDefault="00000000">
      <w:pPr>
        <w:shd w:val="clear" w:color="auto" w:fill="FFCA31"/>
        <w:spacing w:line="240" w:lineRule="auto"/>
        <w:jc w:val="center"/>
        <w:rPr>
          <w:rFonts w:eastAsia="Chaparral Pro" w:cs="Chaparral Pro"/>
          <w:b/>
          <w:sz w:val="24"/>
          <w:szCs w:val="24"/>
        </w:rPr>
      </w:pPr>
      <w:sdt>
        <w:sdtPr>
          <w:tag w:val="goog_rdk_0"/>
          <w:id w:val="1053967318"/>
        </w:sdtPr>
        <w:sdtContent>
          <w:commentRangeStart w:id="6"/>
        </w:sdtContent>
      </w:sdt>
      <w:r>
        <w:rPr>
          <w:rFonts w:eastAsia="Chaparral Pro" w:cs="Chaparral Pro"/>
          <w:b/>
          <w:sz w:val="24"/>
          <w:szCs w:val="24"/>
        </w:rPr>
        <w:t>FIGURE</w:t>
      </w:r>
      <w:commentRangeEnd w:id="6"/>
      <w:r>
        <w:commentReference w:id="6"/>
      </w:r>
      <w:r>
        <w:rPr>
          <w:rFonts w:eastAsia="Chaparral Pro" w:cs="Chaparral Pro"/>
          <w:b/>
          <w:sz w:val="24"/>
          <w:szCs w:val="24"/>
        </w:rPr>
        <w:t xml:space="preserve"> 2</w:t>
      </w:r>
    </w:p>
    <w:p w14:paraId="0000006B" w14:textId="77777777" w:rsidR="00417DD3" w:rsidRDefault="00417DD3">
      <w:pPr>
        <w:shd w:val="clear" w:color="auto" w:fill="FFCA31"/>
        <w:spacing w:line="240" w:lineRule="auto"/>
        <w:rPr>
          <w:rFonts w:eastAsia="Chaparral Pro" w:cs="Chaparral Pro"/>
          <w:b/>
          <w:sz w:val="20"/>
          <w:szCs w:val="20"/>
        </w:rPr>
      </w:pPr>
    </w:p>
    <w:p w14:paraId="0000006C" w14:textId="22114858" w:rsidR="00417DD3" w:rsidRDefault="00000000">
      <w:pPr>
        <w:shd w:val="clear" w:color="auto" w:fill="FFCA31"/>
        <w:spacing w:line="240" w:lineRule="auto"/>
        <w:rPr>
          <w:rFonts w:eastAsia="Chaparral Pro" w:cs="Chaparral Pro"/>
          <w:sz w:val="20"/>
          <w:szCs w:val="20"/>
        </w:rPr>
      </w:pPr>
      <w:r>
        <w:rPr>
          <w:rFonts w:eastAsia="Chaparral Pro" w:cs="Chaparral Pro"/>
          <w:b/>
          <w:sz w:val="20"/>
          <w:szCs w:val="20"/>
        </w:rPr>
        <w:t xml:space="preserve">Figure 2. </w:t>
      </w:r>
      <w:r w:rsidR="00F31CF0">
        <w:rPr>
          <w:rFonts w:eastAsia="Chaparral Pro" w:cs="Chaparral Pro"/>
          <w:b/>
          <w:sz w:val="20"/>
          <w:szCs w:val="20"/>
        </w:rPr>
        <w:t>Twenty-two</w:t>
      </w:r>
      <w:r>
        <w:rPr>
          <w:rFonts w:eastAsia="Chaparral Pro" w:cs="Chaparral Pro"/>
          <w:b/>
          <w:sz w:val="20"/>
          <w:szCs w:val="20"/>
        </w:rPr>
        <w:t xml:space="preserve"> trials tested two nitrogen (N) application treatments in the 202</w:t>
      </w:r>
      <w:r w:rsidR="00F31CF0">
        <w:rPr>
          <w:rFonts w:eastAsia="Chaparral Pro" w:cs="Chaparral Pro"/>
          <w:b/>
          <w:sz w:val="20"/>
          <w:szCs w:val="20"/>
        </w:rPr>
        <w:t>3</w:t>
      </w:r>
      <w:r>
        <w:rPr>
          <w:rFonts w:eastAsia="Chaparral Pro" w:cs="Chaparral Pro"/>
          <w:b/>
          <w:sz w:val="20"/>
          <w:szCs w:val="20"/>
        </w:rPr>
        <w:t xml:space="preserve"> growing season.</w:t>
      </w:r>
      <w:r>
        <w:rPr>
          <w:rFonts w:eastAsia="Chaparral Pro" w:cs="Chaparral Pro"/>
          <w:sz w:val="20"/>
          <w:szCs w:val="20"/>
        </w:rPr>
        <w:t xml:space="preserve"> A cooperator’s typical N rate (</w:t>
      </w:r>
      <w:r w:rsidRPr="00F31CF0">
        <w:rPr>
          <w:rFonts w:eastAsia="Chaparral Pro" w:cs="Chaparral Pro"/>
          <w:b/>
          <w:color w:val="1A431D" w:themeColor="accent1"/>
          <w:sz w:val="20"/>
          <w:szCs w:val="20"/>
          <w:shd w:val="clear" w:color="auto" w:fill="1A431D"/>
        </w:rPr>
        <w:t>dark green</w:t>
      </w:r>
      <w:r w:rsidRPr="00F31CF0">
        <w:rPr>
          <w:rFonts w:eastAsia="Chaparral Pro" w:cs="Chaparral Pro"/>
          <w:color w:val="1A431D" w:themeColor="accent1"/>
          <w:sz w:val="20"/>
          <w:szCs w:val="20"/>
        </w:rPr>
        <w:t xml:space="preserve"> </w:t>
      </w:r>
      <w:r>
        <w:rPr>
          <w:rFonts w:eastAsia="Chaparral Pro" w:cs="Chaparral Pro"/>
          <w:sz w:val="20"/>
          <w:szCs w:val="20"/>
        </w:rPr>
        <w:t>bar), chosen reduced N rate (</w:t>
      </w:r>
      <w:r>
        <w:rPr>
          <w:rFonts w:eastAsia="Chaparral Pro" w:cs="Chaparral Pro"/>
          <w:b/>
          <w:color w:val="000000"/>
          <w:sz w:val="20"/>
          <w:szCs w:val="20"/>
          <w:shd w:val="clear" w:color="auto" w:fill="80921B"/>
        </w:rPr>
        <w:t>light green</w:t>
      </w:r>
      <w:r>
        <w:rPr>
          <w:rFonts w:eastAsia="Chaparral Pro" w:cs="Chaparral Pro"/>
          <w:color w:val="000000"/>
          <w:sz w:val="20"/>
          <w:szCs w:val="20"/>
        </w:rPr>
        <w:t xml:space="preserve"> </w:t>
      </w:r>
      <w:r>
        <w:rPr>
          <w:rFonts w:eastAsia="Chaparral Pro" w:cs="Chaparral Pro"/>
          <w:sz w:val="20"/>
          <w:szCs w:val="20"/>
        </w:rPr>
        <w:t xml:space="preserve">bar), and the reduction relative to the typical rate (white text). </w:t>
      </w:r>
    </w:p>
    <w:p w14:paraId="0000006D" w14:textId="77777777" w:rsidR="00417DD3" w:rsidRDefault="00417DD3"/>
    <w:p w14:paraId="0000006E" w14:textId="77777777" w:rsidR="00417DD3" w:rsidRDefault="00000000">
      <w:pPr>
        <w:pStyle w:val="Heading3"/>
      </w:pPr>
      <w:r>
        <w:t>Weather</w:t>
      </w:r>
    </w:p>
    <w:p w14:paraId="0000006F" w14:textId="65494E69" w:rsidR="00417DD3" w:rsidRDefault="00000000">
      <w:r>
        <w:t xml:space="preserve">All </w:t>
      </w:r>
      <w:r w:rsidR="00F31CF0">
        <w:t>22 trials</w:t>
      </w:r>
      <w:r>
        <w:t xml:space="preserve"> saw</w:t>
      </w:r>
      <w:r w:rsidR="00F31CF0">
        <w:t xml:space="preserve"> progressively</w:t>
      </w:r>
      <w:r>
        <w:t xml:space="preserve"> </w:t>
      </w:r>
      <w:r w:rsidR="00F31CF0">
        <w:t xml:space="preserve">warmer- and </w:t>
      </w:r>
      <w:r>
        <w:t>drier</w:t>
      </w:r>
      <w:r w:rsidR="00F31CF0">
        <w:t>-than-average</w:t>
      </w:r>
      <w:r>
        <w:t xml:space="preserve"> growing season</w:t>
      </w:r>
      <w:r w:rsidR="00F31CF0">
        <w:t>s</w:t>
      </w:r>
      <w:r>
        <w:t xml:space="preserve"> (</w:t>
      </w:r>
      <w:r>
        <w:rPr>
          <w:b/>
        </w:rPr>
        <w:t>Figure 3</w:t>
      </w:r>
      <w:r>
        <w:t xml:space="preserve">). </w:t>
      </w:r>
    </w:p>
    <w:p w14:paraId="00000070" w14:textId="77777777" w:rsidR="00417DD3" w:rsidRDefault="00417DD3"/>
    <w:p w14:paraId="00000071" w14:textId="75AE5A59" w:rsidR="00417DD3" w:rsidRDefault="00F31CF0">
      <w:r>
        <w:rPr>
          <w:noProof/>
        </w:rPr>
        <w:lastRenderedPageBreak/>
        <w:drawing>
          <wp:inline distT="0" distB="0" distL="0" distR="0" wp14:anchorId="3CCD0BE8" wp14:editId="0E00AB14">
            <wp:extent cx="5943600" cy="4245610"/>
            <wp:effectExtent l="0" t="0" r="0" b="2540"/>
            <wp:docPr id="9943505" name="Picture 5"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505" name="Picture 5" descr="A graph of different types of graph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00000072" w14:textId="77777777" w:rsidR="00417DD3" w:rsidRDefault="00000000">
      <w:pPr>
        <w:shd w:val="clear" w:color="auto" w:fill="FFCA31"/>
        <w:jc w:val="center"/>
        <w:rPr>
          <w:sz w:val="32"/>
          <w:szCs w:val="32"/>
        </w:rPr>
      </w:pPr>
      <w:r>
        <w:rPr>
          <w:sz w:val="32"/>
          <w:szCs w:val="32"/>
        </w:rPr>
        <w:t>FIGURE 3</w:t>
      </w:r>
    </w:p>
    <w:p w14:paraId="00000073" w14:textId="77777777" w:rsidR="00417DD3" w:rsidRDefault="00417DD3">
      <w:pPr>
        <w:shd w:val="clear" w:color="auto" w:fill="FFCA31"/>
      </w:pPr>
    </w:p>
    <w:p w14:paraId="00000074" w14:textId="77777777" w:rsidR="00417DD3" w:rsidRDefault="00000000">
      <w:pPr>
        <w:shd w:val="clear" w:color="auto" w:fill="FFCA31"/>
        <w:spacing w:line="240" w:lineRule="auto"/>
        <w:rPr>
          <w:rFonts w:eastAsia="Chaparral Pro" w:cs="Chaparral Pro"/>
          <w:b/>
          <w:sz w:val="20"/>
          <w:szCs w:val="20"/>
        </w:rPr>
      </w:pPr>
      <w:commentRangeStart w:id="7"/>
      <w:r>
        <w:rPr>
          <w:rFonts w:eastAsia="Chaparral Pro" w:cs="Chaparral Pro"/>
          <w:b/>
          <w:sz w:val="20"/>
          <w:szCs w:val="20"/>
        </w:rPr>
        <w:t>Figure</w:t>
      </w:r>
      <w:commentRangeEnd w:id="7"/>
      <w:r w:rsidR="0020290E">
        <w:rPr>
          <w:rStyle w:val="CommentReference"/>
        </w:rPr>
        <w:commentReference w:id="7"/>
      </w:r>
      <w:r>
        <w:rPr>
          <w:rFonts w:eastAsia="Chaparral Pro" w:cs="Chaparral Pro"/>
          <w:b/>
          <w:sz w:val="20"/>
          <w:szCs w:val="20"/>
        </w:rPr>
        <w:t xml:space="preserve"> 3. Individual cooperator site weather compared to 30-year historical averages for that site. (</w:t>
      </w:r>
      <w:r>
        <w:rPr>
          <w:rFonts w:eastAsia="Chaparral Pro" w:cs="Chaparral Pro"/>
          <w:sz w:val="20"/>
          <w:szCs w:val="20"/>
        </w:rPr>
        <w:t>Left) Average</w:t>
      </w:r>
      <w:r w:rsidRPr="00F31CF0">
        <w:rPr>
          <w:rFonts w:eastAsia="Chaparral Pro" w:cs="Chaparral Pro"/>
          <w:color w:val="CA703D" w:themeColor="accent2"/>
          <w:sz w:val="20"/>
          <w:szCs w:val="20"/>
        </w:rPr>
        <w:t xml:space="preserve"> </w:t>
      </w:r>
      <w:r w:rsidRPr="00F31CF0">
        <w:rPr>
          <w:rFonts w:eastAsia="Chaparral Pro" w:cs="Chaparral Pro"/>
          <w:color w:val="CA703D" w:themeColor="accent2"/>
          <w:sz w:val="20"/>
          <w:szCs w:val="20"/>
          <w:shd w:val="clear" w:color="auto" w:fill="9E3E23"/>
        </w:rPr>
        <w:t>monthly air temperature</w:t>
      </w:r>
      <w:r w:rsidRPr="00F31CF0">
        <w:rPr>
          <w:rFonts w:eastAsia="Chaparral Pro" w:cs="Chaparral Pro"/>
          <w:color w:val="CA703D" w:themeColor="accent2"/>
          <w:sz w:val="20"/>
          <w:szCs w:val="20"/>
        </w:rPr>
        <w:t xml:space="preserve"> </w:t>
      </w:r>
      <w:r>
        <w:rPr>
          <w:rFonts w:eastAsia="Chaparral Pro" w:cs="Chaparral Pro"/>
          <w:sz w:val="20"/>
          <w:szCs w:val="20"/>
        </w:rPr>
        <w:t xml:space="preserve">deviations and (right) </w:t>
      </w:r>
      <w:r w:rsidRPr="00F31CF0">
        <w:rPr>
          <w:rFonts w:eastAsia="Chaparral Pro" w:cs="Chaparral Pro"/>
          <w:color w:val="00385F" w:themeColor="accent5"/>
          <w:sz w:val="20"/>
          <w:szCs w:val="20"/>
          <w:shd w:val="clear" w:color="auto" w:fill="00385F"/>
        </w:rPr>
        <w:t>cumulative precipitation</w:t>
      </w:r>
      <w:r w:rsidRPr="00F31CF0">
        <w:rPr>
          <w:rFonts w:eastAsia="Chaparral Pro" w:cs="Chaparral Pro"/>
          <w:color w:val="00385F" w:themeColor="accent5"/>
          <w:sz w:val="20"/>
          <w:szCs w:val="20"/>
        </w:rPr>
        <w:t xml:space="preserve"> </w:t>
      </w:r>
      <w:r>
        <w:rPr>
          <w:rFonts w:eastAsia="Chaparral Pro" w:cs="Chaparral Pro"/>
          <w:sz w:val="20"/>
          <w:szCs w:val="20"/>
        </w:rPr>
        <w:t>deviations.</w:t>
      </w:r>
    </w:p>
    <w:p w14:paraId="00000075" w14:textId="77777777" w:rsidR="00417DD3" w:rsidRDefault="00000000">
      <w:pPr>
        <w:shd w:val="clear" w:color="auto" w:fill="FFCA31"/>
        <w:spacing w:line="240" w:lineRule="auto"/>
        <w:rPr>
          <w:sz w:val="20"/>
          <w:szCs w:val="20"/>
        </w:rPr>
      </w:pPr>
      <w:r>
        <w:rPr>
          <w:sz w:val="20"/>
          <w:szCs w:val="20"/>
        </w:rPr>
        <w:t xml:space="preserve">Overall, although all sites experienced a hot and dry growing season, the diversity in N application amounts, sources, methods, and timing as well as cropping system history contributed to varied outcomes for each cooperator. </w:t>
      </w:r>
    </w:p>
    <w:p w14:paraId="00000076" w14:textId="77777777" w:rsidR="00417DD3" w:rsidRDefault="00417DD3"/>
    <w:p w14:paraId="00000077" w14:textId="77777777" w:rsidR="00417DD3" w:rsidRDefault="00000000">
      <w:pPr>
        <w:pStyle w:val="Heading3"/>
      </w:pPr>
      <w:r>
        <w:t>Finances</w:t>
      </w:r>
    </w:p>
    <w:p w14:paraId="00000078" w14:textId="3AD8217D" w:rsidR="00417DD3" w:rsidRDefault="00000000">
      <w:r>
        <w:t xml:space="preserve">The financial outcomes of reducing </w:t>
      </w:r>
      <w:ins w:id="8" w:author="Stefan Gailans" w:date="2024-02-05T13:37:00Z">
        <w:r w:rsidR="001C1DFC">
          <w:t xml:space="preserve">applied </w:t>
        </w:r>
      </w:ins>
      <w:r>
        <w:t>N varied by trial (</w:t>
      </w:r>
      <w:r>
        <w:rPr>
          <w:b/>
        </w:rPr>
        <w:t>Figure 4</w:t>
      </w:r>
      <w:r>
        <w:t xml:space="preserve">). </w:t>
      </w:r>
      <w:r w:rsidR="00F31CF0">
        <w:t xml:space="preserve">A whopping </w:t>
      </w:r>
      <w:commentRangeStart w:id="9"/>
      <w:r w:rsidR="00F31CF0">
        <w:t>fifteen</w:t>
      </w:r>
      <w:r>
        <w:t xml:space="preserve"> </w:t>
      </w:r>
      <w:commentRangeEnd w:id="9"/>
      <w:r w:rsidR="00014334">
        <w:rPr>
          <w:rStyle w:val="CommentReference"/>
        </w:rPr>
        <w:commentReference w:id="9"/>
      </w:r>
      <w:r>
        <w:t xml:space="preserve">of the </w:t>
      </w:r>
      <w:r w:rsidR="00F31CF0">
        <w:t>22</w:t>
      </w:r>
      <w:r>
        <w:t xml:space="preserve"> trials</w:t>
      </w:r>
      <w:r w:rsidR="00F31CF0">
        <w:t xml:space="preserve"> </w:t>
      </w:r>
      <w:r>
        <w:t xml:space="preserve">saw potential savings under all price scenarios, while </w:t>
      </w:r>
      <w:r w:rsidR="00F31CF0">
        <w:t>four</w:t>
      </w:r>
      <w:r>
        <w:t xml:space="preserve"> trials saw potential financial losses under all price scenarios. </w:t>
      </w:r>
    </w:p>
    <w:p w14:paraId="00000079" w14:textId="77777777" w:rsidR="00417DD3" w:rsidRDefault="00417DD3"/>
    <w:p w14:paraId="0000007A" w14:textId="59D1A649" w:rsidR="00417DD3" w:rsidRDefault="00F31CF0">
      <w:r>
        <w:rPr>
          <w:noProof/>
        </w:rPr>
        <w:lastRenderedPageBreak/>
        <w:drawing>
          <wp:inline distT="0" distB="0" distL="0" distR="0" wp14:anchorId="5AE5288B" wp14:editId="55A09F00">
            <wp:extent cx="5943600" cy="4245610"/>
            <wp:effectExtent l="0" t="0" r="0" b="2540"/>
            <wp:docPr id="591542202" name="Picture 6" descr="A graph showing the growth of a financial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42202" name="Picture 6" descr="A graph showing the growth of a financial los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0000007B" w14:textId="77777777" w:rsidR="00417DD3" w:rsidRDefault="00417DD3"/>
    <w:p w14:paraId="0000007C" w14:textId="77777777" w:rsidR="00417DD3" w:rsidRDefault="00000000">
      <w:pPr>
        <w:shd w:val="clear" w:color="auto" w:fill="FFCA31"/>
        <w:jc w:val="center"/>
        <w:rPr>
          <w:sz w:val="28"/>
          <w:szCs w:val="28"/>
        </w:rPr>
      </w:pPr>
      <w:sdt>
        <w:sdtPr>
          <w:tag w:val="goog_rdk_1"/>
          <w:id w:val="-1813313476"/>
        </w:sdtPr>
        <w:sdtContent>
          <w:commentRangeStart w:id="10"/>
        </w:sdtContent>
      </w:sdt>
      <w:r>
        <w:rPr>
          <w:sz w:val="28"/>
          <w:szCs w:val="28"/>
        </w:rPr>
        <w:t>FIGURE</w:t>
      </w:r>
      <w:commentRangeEnd w:id="10"/>
      <w:r>
        <w:commentReference w:id="10"/>
      </w:r>
      <w:r>
        <w:rPr>
          <w:sz w:val="28"/>
          <w:szCs w:val="28"/>
        </w:rPr>
        <w:t xml:space="preserve"> 4</w:t>
      </w:r>
    </w:p>
    <w:p w14:paraId="0000007D" w14:textId="77777777" w:rsidR="00417DD3" w:rsidRDefault="00417DD3">
      <w:pPr>
        <w:shd w:val="clear" w:color="auto" w:fill="FFCA31"/>
        <w:rPr>
          <w:sz w:val="28"/>
          <w:szCs w:val="28"/>
        </w:rPr>
      </w:pPr>
    </w:p>
    <w:p w14:paraId="0000007E" w14:textId="591B4653" w:rsidR="00417DD3" w:rsidRDefault="00000000">
      <w:pPr>
        <w:shd w:val="clear" w:color="auto" w:fill="FFCA31"/>
        <w:spacing w:line="240" w:lineRule="auto"/>
        <w:rPr>
          <w:rFonts w:eastAsia="Chaparral Pro" w:cs="Chaparral Pro"/>
          <w:szCs w:val="22"/>
        </w:rPr>
      </w:pPr>
      <w:r>
        <w:rPr>
          <w:rFonts w:eastAsia="Chaparral Pro" w:cs="Chaparral Pro"/>
          <w:b/>
          <w:szCs w:val="22"/>
        </w:rPr>
        <w:t>Figure 4. Financial impacts of reducing nitrogen rates under a range of price scenarios.</w:t>
      </w:r>
      <w:r>
        <w:rPr>
          <w:rFonts w:eastAsia="Chaparral Pro" w:cs="Chaparral Pro"/>
          <w:szCs w:val="22"/>
        </w:rPr>
        <w:t xml:space="preserve"> Best-case (top of vertical bar), worst-case (bottom of bar) and midpoint 202</w:t>
      </w:r>
      <w:r w:rsidR="00F31CF0">
        <w:rPr>
          <w:rFonts w:eastAsia="Chaparral Pro" w:cs="Chaparral Pro"/>
          <w:szCs w:val="22"/>
        </w:rPr>
        <w:t>3</w:t>
      </w:r>
      <w:r>
        <w:rPr>
          <w:rFonts w:eastAsia="Chaparral Pro" w:cs="Chaparral Pro"/>
          <w:szCs w:val="22"/>
        </w:rPr>
        <w:t xml:space="preserve"> price scenarios </w:t>
      </w:r>
      <w:r>
        <w:rPr>
          <w:rFonts w:eastAsia="Chaparral Pro" w:cs="Chaparral Pro"/>
          <w:b/>
          <w:szCs w:val="22"/>
        </w:rPr>
        <w:t>(triangles</w:t>
      </w:r>
      <w:r>
        <w:rPr>
          <w:rFonts w:eastAsia="Chaparral Pro" w:cs="Chaparral Pro"/>
          <w:szCs w:val="22"/>
        </w:rPr>
        <w:t xml:space="preserve">), with </w:t>
      </w:r>
      <w:r w:rsidRPr="00F31CF0">
        <w:rPr>
          <w:rFonts w:eastAsia="Chaparral Pro" w:cs="Chaparral Pro"/>
          <w:b/>
          <w:color w:val="00385F" w:themeColor="accent5"/>
          <w:szCs w:val="22"/>
          <w:shd w:val="clear" w:color="auto" w:fill="00385F"/>
        </w:rPr>
        <w:t>blue bars</w:t>
      </w:r>
      <w:r w:rsidRPr="00F31CF0">
        <w:rPr>
          <w:rFonts w:eastAsia="Chaparral Pro" w:cs="Chaparral Pro"/>
          <w:color w:val="00385F" w:themeColor="accent5"/>
          <w:szCs w:val="22"/>
          <w:shd w:val="clear" w:color="auto" w:fill="auto"/>
        </w:rPr>
        <w:t xml:space="preserve"> </w:t>
      </w:r>
      <w:r>
        <w:rPr>
          <w:rFonts w:eastAsia="Chaparral Pro" w:cs="Chaparral Pro"/>
          <w:color w:val="000000"/>
          <w:szCs w:val="22"/>
          <w:shd w:val="clear" w:color="auto" w:fill="auto"/>
        </w:rPr>
        <w:t>indicating</w:t>
      </w:r>
      <w:r>
        <w:rPr>
          <w:rFonts w:eastAsia="Chaparral Pro" w:cs="Chaparral Pro"/>
          <w:color w:val="000000"/>
          <w:szCs w:val="22"/>
        </w:rPr>
        <w:t xml:space="preserve"> </w:t>
      </w:r>
      <w:r>
        <w:rPr>
          <w:rFonts w:eastAsia="Chaparral Pro" w:cs="Chaparral Pro"/>
          <w:szCs w:val="22"/>
        </w:rPr>
        <w:t xml:space="preserve">a financial savings in all scenarios and </w:t>
      </w:r>
      <w:r w:rsidRPr="00F31CF0">
        <w:rPr>
          <w:rFonts w:eastAsia="Chaparral Pro" w:cs="Chaparral Pro"/>
          <w:b/>
          <w:color w:val="CA703D" w:themeColor="accent2"/>
          <w:szCs w:val="22"/>
          <w:shd w:val="clear" w:color="auto" w:fill="CA703D"/>
        </w:rPr>
        <w:t>orange bars</w:t>
      </w:r>
      <w:r w:rsidRPr="00F31CF0">
        <w:rPr>
          <w:rFonts w:eastAsia="Chaparral Pro" w:cs="Chaparral Pro"/>
          <w:color w:val="CA703D" w:themeColor="accent2"/>
          <w:szCs w:val="22"/>
        </w:rPr>
        <w:t xml:space="preserve"> </w:t>
      </w:r>
      <w:r>
        <w:rPr>
          <w:rFonts w:eastAsia="Chaparral Pro" w:cs="Chaparral Pro"/>
          <w:szCs w:val="22"/>
        </w:rPr>
        <w:t xml:space="preserve">indicating a financial loss in </w:t>
      </w:r>
      <w:commentRangeStart w:id="11"/>
      <w:r>
        <w:rPr>
          <w:rFonts w:eastAsia="Chaparral Pro" w:cs="Chaparral Pro"/>
          <w:szCs w:val="22"/>
        </w:rPr>
        <w:t>all scenarios</w:t>
      </w:r>
      <w:commentRangeEnd w:id="11"/>
      <w:r w:rsidR="00B94B30">
        <w:rPr>
          <w:rStyle w:val="CommentReference"/>
        </w:rPr>
        <w:commentReference w:id="11"/>
      </w:r>
      <w:r>
        <w:rPr>
          <w:rFonts w:eastAsia="Chaparral Pro" w:cs="Chaparral Pro"/>
          <w:szCs w:val="22"/>
        </w:rPr>
        <w:t xml:space="preserve">. The x-axis labels present each farmer and the amount they reduced their typical N rate to achieve the reduced N treatment (see </w:t>
      </w:r>
      <w:r>
        <w:rPr>
          <w:rFonts w:eastAsia="Chaparral Pro" w:cs="Chaparral Pro"/>
          <w:b/>
          <w:szCs w:val="22"/>
        </w:rPr>
        <w:t>Figure 3</w:t>
      </w:r>
      <w:r>
        <w:rPr>
          <w:rFonts w:eastAsia="Chaparral Pro" w:cs="Chaparral Pro"/>
          <w:szCs w:val="22"/>
        </w:rPr>
        <w:t xml:space="preserve">). </w:t>
      </w:r>
    </w:p>
    <w:p w14:paraId="0000007F" w14:textId="77777777" w:rsidR="00417DD3" w:rsidRDefault="00417DD3"/>
    <w:p w14:paraId="00000080" w14:textId="77777777" w:rsidR="00417DD3" w:rsidRDefault="00000000">
      <w:pPr>
        <w:pStyle w:val="Heading3"/>
      </w:pPr>
      <w:r>
        <w:t>Yields</w:t>
      </w:r>
    </w:p>
    <w:p w14:paraId="00000081" w14:textId="591456B1" w:rsidR="00417DD3" w:rsidRDefault="00F31CF0">
      <w:pPr>
        <w:rPr>
          <w:color w:val="000000"/>
        </w:rPr>
      </w:pPr>
      <w:r>
        <w:t xml:space="preserve">Seven of the 22 trials (32%) saw statistically significant reductions in corn yields at the reduced N rate. </w:t>
      </w:r>
      <w:r>
        <w:rPr>
          <w:color w:val="000000"/>
        </w:rPr>
        <w:t>However, it is important to note that statistical significance in yield declines is not related to financial outcomes (</w:t>
      </w:r>
      <w:r>
        <w:rPr>
          <w:b/>
          <w:color w:val="000000"/>
        </w:rPr>
        <w:t>Figure 5</w:t>
      </w:r>
      <w:r>
        <w:rPr>
          <w:color w:val="000000"/>
        </w:rPr>
        <w:t xml:space="preserve">). Statistical significance is a function of both the magnitude of the difference in treatments, as well as how variable the yields in the field were. It helps readers and farmers decide how much to ‘trust’ the yield changes, which can help with fine-tuning future N management decisions. For example, </w:t>
      </w:r>
      <w:del w:id="12" w:author="Stefan Gailans" w:date="2024-02-05T13:44:00Z">
        <w:r w:rsidDel="00847B9B">
          <w:rPr>
            <w:color w:val="000000"/>
          </w:rPr>
          <w:delText xml:space="preserve">XX </w:delText>
        </w:r>
      </w:del>
      <w:ins w:id="13" w:author="Stefan Gailans" w:date="2024-02-05T13:44:00Z">
        <w:r w:rsidR="00847B9B">
          <w:rPr>
            <w:color w:val="000000"/>
          </w:rPr>
          <w:t xml:space="preserve">Kevin </w:t>
        </w:r>
      </w:ins>
      <w:r>
        <w:rPr>
          <w:color w:val="000000"/>
        </w:rPr>
        <w:t xml:space="preserve">Prevo’s reduced N treatment yielded 5.75 </w:t>
      </w:r>
      <w:proofErr w:type="spellStart"/>
      <w:r>
        <w:rPr>
          <w:color w:val="000000"/>
        </w:rPr>
        <w:t>bu</w:t>
      </w:r>
      <w:proofErr w:type="spellEnd"/>
      <w:r>
        <w:rPr>
          <w:color w:val="000000"/>
        </w:rPr>
        <w:t xml:space="preserve">/ac less than his typical N treatment </w:t>
      </w:r>
      <w:r>
        <w:rPr>
          <w:color w:val="000000"/>
        </w:rPr>
        <w:lastRenderedPageBreak/>
        <w:t>corn (</w:t>
      </w:r>
      <w:r>
        <w:rPr>
          <w:b/>
          <w:color w:val="000000"/>
        </w:rPr>
        <w:t>Figure 5</w:t>
      </w:r>
      <w:r>
        <w:rPr>
          <w:color w:val="000000"/>
        </w:rPr>
        <w:t>). While he can be confident that reduction was real (it is statistically significant), he also saw strong potential for financial savings</w:t>
      </w:r>
      <w:ins w:id="14" w:author="Stefan Gailans" w:date="2024-02-05T13:45:00Z">
        <w:r w:rsidR="006D466B">
          <w:rPr>
            <w:color w:val="000000"/>
          </w:rPr>
          <w:t xml:space="preserve"> from the reduced N treatment</w:t>
        </w:r>
      </w:ins>
      <w:r>
        <w:rPr>
          <w:color w:val="000000"/>
        </w:rPr>
        <w:t>, with a midpoint savings of $</w:t>
      </w:r>
      <w:r w:rsidR="002A1AC8">
        <w:rPr>
          <w:color w:val="000000"/>
        </w:rPr>
        <w:t>8</w:t>
      </w:r>
      <w:r>
        <w:rPr>
          <w:color w:val="000000"/>
        </w:rPr>
        <w:t>/ac</w:t>
      </w:r>
      <w:ins w:id="15" w:author="Stefan Gailans" w:date="2024-02-05T13:46:00Z">
        <w:r w:rsidR="00845266">
          <w:rPr>
            <w:color w:val="000000"/>
          </w:rPr>
          <w:t xml:space="preserve"> and a best</w:t>
        </w:r>
        <w:r w:rsidR="007204A1">
          <w:rPr>
            <w:color w:val="000000"/>
          </w:rPr>
          <w:t>-case savings of $XX/ac</w:t>
        </w:r>
      </w:ins>
      <w:r>
        <w:rPr>
          <w:color w:val="000000"/>
        </w:rPr>
        <w:t xml:space="preserve"> (</w:t>
      </w:r>
      <w:r>
        <w:rPr>
          <w:b/>
          <w:color w:val="000000"/>
        </w:rPr>
        <w:t>Figure 4</w:t>
      </w:r>
      <w:r>
        <w:rPr>
          <w:color w:val="000000"/>
        </w:rPr>
        <w:t xml:space="preserve">). For comparison, </w:t>
      </w:r>
      <w:del w:id="16" w:author="Stefan Gailans" w:date="2024-02-05T13:44:00Z">
        <w:r w:rsidR="002A1AC8" w:rsidDel="00BD7E60">
          <w:rPr>
            <w:color w:val="000000"/>
          </w:rPr>
          <w:delText xml:space="preserve">XX </w:delText>
        </w:r>
      </w:del>
      <w:ins w:id="17" w:author="Stefan Gailans" w:date="2024-02-05T13:44:00Z">
        <w:r w:rsidR="00BD7E60">
          <w:rPr>
            <w:color w:val="000000"/>
          </w:rPr>
          <w:t xml:space="preserve">Alec &amp; Rachel </w:t>
        </w:r>
      </w:ins>
      <w:r w:rsidR="002A1AC8">
        <w:rPr>
          <w:color w:val="000000"/>
        </w:rPr>
        <w:t xml:space="preserve">Amundson1 </w:t>
      </w:r>
      <w:r>
        <w:rPr>
          <w:color w:val="000000"/>
        </w:rPr>
        <w:t>saw a similar reduction in corn yield at the reduced N rate</w:t>
      </w:r>
      <w:ins w:id="18" w:author="Stefan Gailans" w:date="2024-02-05T13:46:00Z">
        <w:r w:rsidR="00E354BC">
          <w:rPr>
            <w:color w:val="000000"/>
          </w:rPr>
          <w:t xml:space="preserve"> as P</w:t>
        </w:r>
      </w:ins>
      <w:ins w:id="19" w:author="Stefan Gailans" w:date="2024-02-05T13:47:00Z">
        <w:r w:rsidR="00E354BC">
          <w:rPr>
            <w:color w:val="000000"/>
          </w:rPr>
          <w:t>revo</w:t>
        </w:r>
      </w:ins>
      <w:r>
        <w:rPr>
          <w:color w:val="000000"/>
        </w:rPr>
        <w:t>, but the reduction was not statistically significant</w:t>
      </w:r>
      <w:ins w:id="20" w:author="Stefan Gailans" w:date="2024-02-05T13:47:00Z">
        <w:r w:rsidR="00E354BC">
          <w:rPr>
            <w:color w:val="000000"/>
          </w:rPr>
          <w:t xml:space="preserve"> at the Amundson’s</w:t>
        </w:r>
      </w:ins>
      <w:r>
        <w:rPr>
          <w:color w:val="000000"/>
        </w:rPr>
        <w:t xml:space="preserve">. </w:t>
      </w:r>
      <w:del w:id="21" w:author="Stefan Gailans" w:date="2024-02-05T13:47:00Z">
        <w:r w:rsidR="002A1AC8" w:rsidDel="00E354BC">
          <w:rPr>
            <w:color w:val="000000"/>
          </w:rPr>
          <w:delText>Amundson</w:delText>
        </w:r>
      </w:del>
      <w:ins w:id="22" w:author="Stefan Gailans" w:date="2024-02-05T13:47:00Z">
        <w:r w:rsidR="00377DDC">
          <w:rPr>
            <w:color w:val="000000"/>
          </w:rPr>
          <w:t xml:space="preserve"> The Amundsons</w:t>
        </w:r>
      </w:ins>
      <w:r w:rsidR="002A1AC8">
        <w:rPr>
          <w:color w:val="000000"/>
        </w:rPr>
        <w:t xml:space="preserve"> </w:t>
      </w:r>
      <w:r>
        <w:rPr>
          <w:color w:val="000000"/>
        </w:rPr>
        <w:t xml:space="preserve">may question how ‘real’ the </w:t>
      </w:r>
      <w:ins w:id="23" w:author="Stefan Gailans" w:date="2024-02-05T13:47:00Z">
        <w:r w:rsidR="00377DDC">
          <w:rPr>
            <w:color w:val="000000"/>
          </w:rPr>
          <w:t xml:space="preserve">yield </w:t>
        </w:r>
      </w:ins>
      <w:r>
        <w:rPr>
          <w:color w:val="000000"/>
        </w:rPr>
        <w:t xml:space="preserve">reduction was. While </w:t>
      </w:r>
      <w:r w:rsidR="002A1AC8">
        <w:rPr>
          <w:color w:val="000000"/>
        </w:rPr>
        <w:t>Prevo</w:t>
      </w:r>
      <w:r>
        <w:rPr>
          <w:color w:val="000000"/>
        </w:rPr>
        <w:t xml:space="preserve"> and </w:t>
      </w:r>
      <w:r w:rsidR="002A1AC8">
        <w:rPr>
          <w:color w:val="000000"/>
        </w:rPr>
        <w:t>the Amundsons</w:t>
      </w:r>
      <w:r>
        <w:rPr>
          <w:color w:val="000000"/>
        </w:rPr>
        <w:t xml:space="preserve"> may have different conclusions about the impact of the reduce</w:t>
      </w:r>
      <w:r w:rsidR="002A1AC8">
        <w:rPr>
          <w:color w:val="000000"/>
        </w:rPr>
        <w:t>d</w:t>
      </w:r>
      <w:r>
        <w:rPr>
          <w:color w:val="000000"/>
        </w:rPr>
        <w:t xml:space="preserve"> N treatment on corn yields, </w:t>
      </w:r>
      <w:commentRangeStart w:id="24"/>
      <w:r>
        <w:rPr>
          <w:color w:val="000000"/>
        </w:rPr>
        <w:t xml:space="preserve">they </w:t>
      </w:r>
      <w:r>
        <w:rPr>
          <w:color w:val="000000"/>
          <w:u w:val="single"/>
        </w:rPr>
        <w:t>both</w:t>
      </w:r>
      <w:r>
        <w:rPr>
          <w:color w:val="000000"/>
        </w:rPr>
        <w:t xml:space="preserve"> saw potential financial savings at the reduced N rate</w:t>
      </w:r>
      <w:commentRangeEnd w:id="24"/>
      <w:r w:rsidR="000149A6">
        <w:rPr>
          <w:rStyle w:val="CommentReference"/>
        </w:rPr>
        <w:commentReference w:id="24"/>
      </w:r>
      <w:r>
        <w:rPr>
          <w:color w:val="000000"/>
        </w:rPr>
        <w:t xml:space="preserve">.  </w:t>
      </w:r>
    </w:p>
    <w:p w14:paraId="00000082" w14:textId="77777777" w:rsidR="00417DD3" w:rsidRDefault="00417DD3"/>
    <w:p w14:paraId="00000083" w14:textId="2683B662" w:rsidR="00417DD3" w:rsidRDefault="002A1AC8">
      <w:r>
        <w:rPr>
          <w:noProof/>
        </w:rPr>
        <w:drawing>
          <wp:inline distT="0" distB="0" distL="0" distR="0" wp14:anchorId="25F894DC" wp14:editId="135DC5EA">
            <wp:extent cx="5943600" cy="4245610"/>
            <wp:effectExtent l="0" t="0" r="0" b="2540"/>
            <wp:docPr id="2110759644" name="Picture 8" descr="A graph showing a number of financial indicat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59644" name="Picture 8" descr="A graph showing a number of financial indicator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00000084" w14:textId="77777777" w:rsidR="00417DD3" w:rsidRDefault="00000000">
      <w:pPr>
        <w:shd w:val="clear" w:color="auto" w:fill="FFCA31"/>
        <w:jc w:val="center"/>
        <w:rPr>
          <w:sz w:val="28"/>
          <w:szCs w:val="28"/>
        </w:rPr>
      </w:pPr>
      <w:sdt>
        <w:sdtPr>
          <w:tag w:val="goog_rdk_2"/>
          <w:id w:val="790174867"/>
        </w:sdtPr>
        <w:sdtContent>
          <w:commentRangeStart w:id="25"/>
        </w:sdtContent>
      </w:sdt>
      <w:r>
        <w:rPr>
          <w:sz w:val="28"/>
          <w:szCs w:val="28"/>
        </w:rPr>
        <w:t>FIGURE</w:t>
      </w:r>
      <w:commentRangeEnd w:id="25"/>
      <w:r>
        <w:commentReference w:id="25"/>
      </w:r>
      <w:r>
        <w:rPr>
          <w:sz w:val="28"/>
          <w:szCs w:val="28"/>
        </w:rPr>
        <w:t xml:space="preserve"> 5</w:t>
      </w:r>
    </w:p>
    <w:p w14:paraId="00000085" w14:textId="77777777" w:rsidR="00417DD3" w:rsidRDefault="00417DD3">
      <w:pPr>
        <w:shd w:val="clear" w:color="auto" w:fill="FFCA31"/>
      </w:pPr>
    </w:p>
    <w:p w14:paraId="00000086" w14:textId="77777777" w:rsidR="00417DD3" w:rsidRDefault="00000000">
      <w:pPr>
        <w:shd w:val="clear" w:color="auto" w:fill="FFCA31"/>
        <w:spacing w:line="240" w:lineRule="auto"/>
        <w:rPr>
          <w:rFonts w:eastAsia="Chaparral Pro" w:cs="Chaparral Pro"/>
          <w:b/>
          <w:sz w:val="20"/>
          <w:szCs w:val="20"/>
        </w:rPr>
      </w:pPr>
      <w:r>
        <w:rPr>
          <w:rFonts w:eastAsia="Chaparral Pro" w:cs="Chaparral Pro"/>
          <w:b/>
          <w:sz w:val="20"/>
          <w:szCs w:val="20"/>
        </w:rPr>
        <w:t>Figure 5. Change in corn yield (bars) and financial outcomes (text and colors) with reduced nitrogen (N) application.</w:t>
      </w:r>
      <w:r>
        <w:rPr>
          <w:rFonts w:eastAsia="Chaparral Pro" w:cs="Chaparral Pro"/>
          <w:sz w:val="20"/>
          <w:szCs w:val="20"/>
        </w:rPr>
        <w:t xml:space="preserve"> The y-axis shows the farmer with amount of N reduced, </w:t>
      </w:r>
      <w:r>
        <w:rPr>
          <w:rFonts w:eastAsia="Chaparral Pro" w:cs="Chaparral Pro"/>
          <w:b/>
          <w:sz w:val="20"/>
          <w:szCs w:val="20"/>
          <w:shd w:val="clear" w:color="auto" w:fill="CA703D"/>
        </w:rPr>
        <w:t>orange</w:t>
      </w:r>
      <w:r>
        <w:rPr>
          <w:rFonts w:eastAsia="Chaparral Pro" w:cs="Chaparral Pro"/>
          <w:sz w:val="20"/>
          <w:szCs w:val="20"/>
        </w:rPr>
        <w:t xml:space="preserve"> indicates a trial with a significant financial loss at the reduced N rate, </w:t>
      </w:r>
      <w:r w:rsidRPr="00F844B8">
        <w:rPr>
          <w:rFonts w:eastAsia="Chaparral Pro" w:cs="Chaparral Pro"/>
          <w:b/>
          <w:color w:val="00385F" w:themeColor="accent5"/>
          <w:sz w:val="20"/>
          <w:szCs w:val="20"/>
          <w:shd w:val="clear" w:color="auto" w:fill="FFFFFF" w:themeFill="background1"/>
        </w:rPr>
        <w:t>dark blue</w:t>
      </w:r>
      <w:r w:rsidRPr="00F844B8">
        <w:rPr>
          <w:rFonts w:eastAsia="Chaparral Pro" w:cs="Chaparral Pro"/>
          <w:color w:val="00385F" w:themeColor="accent5"/>
          <w:sz w:val="20"/>
          <w:szCs w:val="20"/>
        </w:rPr>
        <w:t xml:space="preserve"> </w:t>
      </w:r>
      <w:r>
        <w:rPr>
          <w:rFonts w:eastAsia="Chaparral Pro" w:cs="Chaparral Pro"/>
          <w:sz w:val="20"/>
          <w:szCs w:val="20"/>
        </w:rPr>
        <w:t xml:space="preserve">represents trials showing a significant financial savings, and </w:t>
      </w:r>
      <w:r>
        <w:rPr>
          <w:rFonts w:eastAsia="Chaparral Pro" w:cs="Chaparral Pro"/>
          <w:b/>
          <w:sz w:val="20"/>
          <w:szCs w:val="20"/>
          <w:shd w:val="clear" w:color="auto" w:fill="E3D5CB"/>
        </w:rPr>
        <w:t>tan</w:t>
      </w:r>
      <w:r>
        <w:rPr>
          <w:rFonts w:eastAsia="Chaparral Pro" w:cs="Chaparral Pro"/>
          <w:sz w:val="20"/>
          <w:szCs w:val="20"/>
        </w:rPr>
        <w:t xml:space="preserve"> indicates it depended on the price scenario (see Figure 4 for financial scenarios).  </w:t>
      </w:r>
    </w:p>
    <w:p w14:paraId="00000087" w14:textId="77777777" w:rsidR="00417DD3" w:rsidRDefault="00417DD3">
      <w:pPr>
        <w:rPr>
          <w:rFonts w:eastAsia="Chaparral Pro" w:cs="Chaparral Pro"/>
          <w:b/>
          <w:szCs w:val="22"/>
        </w:rPr>
      </w:pPr>
    </w:p>
    <w:p w14:paraId="526659B9" w14:textId="22820CBB" w:rsidR="00DF241F" w:rsidRDefault="00DF241F" w:rsidP="00DF241F">
      <w:pPr>
        <w:pStyle w:val="Heading3"/>
      </w:pPr>
      <w:commentRangeStart w:id="26"/>
      <w:r>
        <w:t>Greenhouse</w:t>
      </w:r>
      <w:commentRangeEnd w:id="26"/>
      <w:r w:rsidR="00677E8B">
        <w:rPr>
          <w:rStyle w:val="CommentReference"/>
          <w:rFonts w:cs="Arial"/>
          <w:i w:val="0"/>
        </w:rPr>
        <w:commentReference w:id="26"/>
      </w:r>
      <w:r>
        <w:t xml:space="preserve"> gas emissions</w:t>
      </w:r>
    </w:p>
    <w:p w14:paraId="16B0A827" w14:textId="45823B26" w:rsidR="00DF241F" w:rsidRDefault="00DF241F" w:rsidP="00DF241F">
      <w:r>
        <w:rPr>
          <w:noProof/>
        </w:rPr>
        <w:lastRenderedPageBreak/>
        <w:drawing>
          <wp:inline distT="0" distB="0" distL="0" distR="0" wp14:anchorId="3023FDA4" wp14:editId="3E45F49E">
            <wp:extent cx="5943600" cy="4953000"/>
            <wp:effectExtent l="0" t="0" r="0" b="0"/>
            <wp:docPr id="1481174587" name="Picture 1" descr="A graph showing the amount of co2&#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74587" name="Picture 1" descr="A graph showing the amount of co2&#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4721C82C" w14:textId="77777777" w:rsidR="00DF241F" w:rsidRPr="00DF241F" w:rsidRDefault="00DF241F" w:rsidP="00DF241F"/>
    <w:p w14:paraId="00000088" w14:textId="25CA8868" w:rsidR="00417DD3" w:rsidRDefault="00000000">
      <w:pPr>
        <w:pStyle w:val="Heading3"/>
        <w:rPr>
          <w:rFonts w:eastAsia="Chaparral Pro" w:cs="Chaparral Pro"/>
          <w:szCs w:val="22"/>
        </w:rPr>
      </w:pPr>
      <w:r>
        <w:t>Reflections</w:t>
      </w:r>
    </w:p>
    <w:p w14:paraId="00000089" w14:textId="77777777" w:rsidR="00417DD3" w:rsidRPr="002A1AC8" w:rsidRDefault="00000000">
      <w:pPr>
        <w:rPr>
          <w:color w:val="E7E6E6" w:themeColor="background2"/>
        </w:rPr>
      </w:pPr>
      <w:r w:rsidRPr="002A1AC8">
        <w:rPr>
          <w:color w:val="E7E6E6" w:themeColor="background2"/>
        </w:rPr>
        <w:t xml:space="preserve">Of the 17 trials conducted, seven (41%) likely saved money in the reduced N treatment (dark blue bars in </w:t>
      </w:r>
      <w:r w:rsidRPr="002A1AC8">
        <w:rPr>
          <w:b/>
          <w:color w:val="E7E6E6" w:themeColor="background2"/>
        </w:rPr>
        <w:t>Figures 4 and 5</w:t>
      </w:r>
      <w:r w:rsidRPr="002A1AC8">
        <w:rPr>
          <w:color w:val="E7E6E6" w:themeColor="background2"/>
        </w:rPr>
        <w:t xml:space="preserve">). Ten (59%) likely lost money in the reduced N treatment, and those farmers may want to gain another year of data at the aggressive reduction rate or explore a less aggressive rate. </w:t>
      </w:r>
    </w:p>
    <w:p w14:paraId="0000008A"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shd w:val="clear" w:color="auto" w:fill="auto"/>
        </w:rPr>
        <w:t>I thought the yield reduction would be higher. -Pete Bardole</w:t>
      </w:r>
    </w:p>
    <w:p w14:paraId="0000008B" w14:textId="77777777" w:rsidR="00417DD3" w:rsidRPr="002A1AC8" w:rsidRDefault="00000000">
      <w:pPr>
        <w:rPr>
          <w:color w:val="E7E6E6" w:themeColor="background2"/>
        </w:rPr>
      </w:pPr>
      <w:r w:rsidRPr="002A1AC8">
        <w:rPr>
          <w:color w:val="E7E6E6" w:themeColor="background2"/>
        </w:rPr>
        <w:t xml:space="preserve">It is clear these results were valuable for the farmers. Many expected the yield reductions to be larger. The weather certainly played a part in the results - in general dry conditions render corn less responsive to N inputs, so it is important to remember 2022 results are not necessarily predictive of future outcomes. It is clear the farmers conducting these trials fully embrace this caveat. </w:t>
      </w:r>
    </w:p>
    <w:p w14:paraId="0000008C"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shd w:val="clear" w:color="auto" w:fill="auto"/>
        </w:rPr>
        <w:lastRenderedPageBreak/>
        <w:t>This was one trial on one farm for one year. The real value comes by increasing the "n" (i.e. number of samples) for these trials. – Chris Deal</w:t>
      </w:r>
    </w:p>
    <w:p w14:paraId="0000008D" w14:textId="77777777" w:rsidR="00417DD3" w:rsidRPr="002A1AC8" w:rsidRDefault="00000000">
      <w:pPr>
        <w:rPr>
          <w:color w:val="E7E6E6" w:themeColor="background2"/>
        </w:rPr>
      </w:pPr>
      <w:r w:rsidRPr="002A1AC8">
        <w:rPr>
          <w:color w:val="E7E6E6" w:themeColor="background2"/>
        </w:rPr>
        <w:t>However, all the farmers gained useful experience in exploring the impact of reducing N rates on their finances. As the first year of a multi-year project wraps up, farmers are already looking forward to increasing the number of datapoints collected under this project’s umbrella in the coming years. As more farmers contribute their data to this project, the power of the results will only continue to grow.</w:t>
      </w:r>
    </w:p>
    <w:p w14:paraId="0000008E"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shd w:val="clear" w:color="auto" w:fill="auto"/>
        </w:rPr>
        <w:t>My search for optimum N rates isn't over yet. – Bill Frederick</w:t>
      </w:r>
    </w:p>
    <w:p w14:paraId="0000008F" w14:textId="77777777" w:rsidR="00417DD3" w:rsidRPr="002A1AC8" w:rsidRDefault="00000000">
      <w:pPr>
        <w:shd w:val="clear" w:color="auto" w:fill="auto"/>
        <w:spacing w:after="160" w:line="259" w:lineRule="auto"/>
        <w:rPr>
          <w:b/>
          <w:color w:val="E7E6E6" w:themeColor="background2"/>
        </w:rPr>
      </w:pPr>
      <w:r w:rsidRPr="002A1AC8">
        <w:rPr>
          <w:color w:val="E7E6E6" w:themeColor="background2"/>
        </w:rPr>
        <w:br w:type="page"/>
      </w:r>
    </w:p>
    <w:p w14:paraId="00000090" w14:textId="7B660D25" w:rsidR="00417DD3" w:rsidRDefault="00000000">
      <w:pPr>
        <w:pStyle w:val="Heading1"/>
      </w:pPr>
      <w:commentRangeStart w:id="27"/>
      <w:commentRangeStart w:id="28"/>
      <w:r>
        <w:lastRenderedPageBreak/>
        <w:t xml:space="preserve">Appendix A. </w:t>
      </w:r>
      <w:r w:rsidR="005B15D6">
        <w:t xml:space="preserve">Fred </w:t>
      </w:r>
      <w:r w:rsidR="002A1AC8">
        <w:t>Abels</w:t>
      </w:r>
      <w:commentRangeEnd w:id="27"/>
      <w:r w:rsidR="00DF241F">
        <w:rPr>
          <w:rStyle w:val="CommentReference"/>
          <w:rFonts w:cs="Arial"/>
          <w:b w:val="0"/>
          <w:bCs w:val="0"/>
          <w:color w:val="000000" w:themeColor="text1"/>
        </w:rPr>
        <w:commentReference w:id="27"/>
      </w:r>
      <w:commentRangeEnd w:id="28"/>
      <w:r w:rsidR="000759D6">
        <w:rPr>
          <w:rStyle w:val="CommentReference"/>
          <w:rFonts w:cs="Arial"/>
          <w:b w:val="0"/>
          <w:bCs w:val="0"/>
          <w:color w:val="000000" w:themeColor="text1"/>
        </w:rPr>
        <w:commentReference w:id="28"/>
      </w:r>
    </w:p>
    <w:p w14:paraId="00000091" w14:textId="77777777" w:rsidR="00417DD3" w:rsidRPr="002A1AC8" w:rsidRDefault="00000000">
      <w:pPr>
        <w:pBdr>
          <w:top w:val="single" w:sz="4" w:space="10" w:color="1A431D"/>
          <w:left w:val="nil"/>
          <w:bottom w:val="single" w:sz="4" w:space="10" w:color="1A431D"/>
          <w:right w:val="nil"/>
          <w:between w:val="nil"/>
        </w:pBdr>
        <w:spacing w:before="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 xml:space="preserve">“[We] had some understanding of how to cut N when planting into clover, </w:t>
      </w:r>
    </w:p>
    <w:p w14:paraId="00000092" w14:textId="77777777" w:rsidR="00417DD3" w:rsidRPr="002A1AC8" w:rsidRDefault="00000000">
      <w:pPr>
        <w:pBdr>
          <w:top w:val="single" w:sz="4" w:space="10" w:color="1A431D"/>
          <w:left w:val="nil"/>
          <w:bottom w:val="single" w:sz="4" w:space="10" w:color="1A431D"/>
          <w:right w:val="nil"/>
          <w:between w:val="nil"/>
        </w:pBdr>
        <w:spacing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this was a great way to verify our thinking.”</w:t>
      </w:r>
    </w:p>
    <w:p w14:paraId="00000094" w14:textId="03A6C394" w:rsidR="00417DD3" w:rsidRDefault="002A1AC8">
      <w:pPr>
        <w:spacing w:line="240" w:lineRule="auto"/>
      </w:pPr>
      <w:r>
        <w:rPr>
          <w:noProof/>
        </w:rPr>
        <w:drawing>
          <wp:inline distT="0" distB="0" distL="0" distR="0" wp14:anchorId="2FA9B95E" wp14:editId="75DBFBF4">
            <wp:extent cx="5943600" cy="5200650"/>
            <wp:effectExtent l="0" t="0" r="0" b="0"/>
            <wp:docPr id="1493431718" name="Picture 10"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31718" name="Picture 10" descr="A close-up of a graph&#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095" w14:textId="77777777" w:rsidR="00417DD3" w:rsidRDefault="00417DD3">
      <w:pPr>
        <w:spacing w:line="240" w:lineRule="auto"/>
      </w:pPr>
    </w:p>
    <w:p w14:paraId="00000096" w14:textId="77777777" w:rsidR="00417DD3" w:rsidRDefault="00000000">
      <w:pPr>
        <w:shd w:val="clear" w:color="auto" w:fill="FFCA31"/>
        <w:spacing w:line="240" w:lineRule="auto"/>
        <w:jc w:val="center"/>
        <w:rPr>
          <w:rFonts w:eastAsia="Chaparral Pro" w:cs="Chaparral Pro"/>
          <w:szCs w:val="22"/>
        </w:rPr>
      </w:pPr>
      <w:r>
        <w:rPr>
          <w:rFonts w:eastAsia="Chaparral Pro" w:cs="Chaparral Pro"/>
          <w:szCs w:val="22"/>
        </w:rPr>
        <w:t>Figure A1. Summary of trial results</w:t>
      </w:r>
    </w:p>
    <w:p w14:paraId="00000097" w14:textId="77777777" w:rsidR="00417DD3" w:rsidRDefault="00417DD3">
      <w:pPr>
        <w:spacing w:line="240" w:lineRule="auto"/>
        <w:rPr>
          <w:i/>
        </w:rPr>
      </w:pPr>
    </w:p>
    <w:p w14:paraId="00000098" w14:textId="77777777" w:rsidR="00417DD3" w:rsidRDefault="00417DD3">
      <w:pPr>
        <w:spacing w:line="240" w:lineRule="auto"/>
      </w:pPr>
    </w:p>
    <w:p w14:paraId="00000099" w14:textId="77777777" w:rsidR="00417DD3" w:rsidRDefault="00417DD3">
      <w:pPr>
        <w:spacing w:line="240" w:lineRule="auto"/>
        <w:rPr>
          <w:i/>
        </w:rPr>
      </w:pPr>
    </w:p>
    <w:p w14:paraId="0000009A"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Strip-till corn, no-till soybeans, cereal rye cover crop</w:t>
      </w:r>
    </w:p>
    <w:p w14:paraId="0000009B"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Oats/red clover cover crop</w:t>
      </w:r>
    </w:p>
    <w:p w14:paraId="0000009C"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color w:val="E7E6E6" w:themeColor="background2"/>
        </w:rPr>
        <w:tab/>
      </w:r>
      <w:r w:rsidRPr="002A1AC8">
        <w:rPr>
          <w:color w:val="E7E6E6" w:themeColor="background2"/>
        </w:rPr>
        <w:tab/>
        <w:t>4 reps, 1.7 acres per replicate</w:t>
      </w:r>
    </w:p>
    <w:p w14:paraId="0000009D"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color w:val="E7E6E6" w:themeColor="background2"/>
        </w:rPr>
        <w:tab/>
        <w:t>May 14, 2022/October 23, 2022</w:t>
      </w:r>
    </w:p>
    <w:p w14:paraId="0000009E"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33,000 seeds/ac</w:t>
      </w:r>
    </w:p>
    <w:p w14:paraId="0000009F"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i/>
          <w:color w:val="E7E6E6" w:themeColor="background2"/>
        </w:rPr>
        <w:tab/>
      </w:r>
      <w:r w:rsidRPr="002A1AC8">
        <w:rPr>
          <w:color w:val="E7E6E6" w:themeColor="background2"/>
        </w:rPr>
        <w:tab/>
        <w:t>Chemical sources; fall, spring, and side-dress</w:t>
      </w:r>
    </w:p>
    <w:p w14:paraId="000000A0" w14:textId="0F85A89F" w:rsidR="00417DD3" w:rsidRDefault="00000000">
      <w:pPr>
        <w:shd w:val="clear" w:color="auto" w:fill="auto"/>
        <w:spacing w:after="160" w:line="259" w:lineRule="auto"/>
      </w:pPr>
      <w:r>
        <w:br w:type="page"/>
      </w:r>
    </w:p>
    <w:p w14:paraId="1A7CF1EC" w14:textId="77777777" w:rsidR="002A1AC8" w:rsidRDefault="002A1AC8">
      <w:pPr>
        <w:shd w:val="clear" w:color="auto" w:fill="auto"/>
        <w:spacing w:after="160" w:line="259" w:lineRule="auto"/>
        <w:rPr>
          <w:b/>
          <w:color w:val="000000"/>
        </w:rPr>
      </w:pPr>
    </w:p>
    <w:p w14:paraId="000000A1" w14:textId="02FBFA1F" w:rsidR="00417DD3" w:rsidRDefault="00000000">
      <w:pPr>
        <w:pStyle w:val="Heading1"/>
      </w:pPr>
      <w:r>
        <w:t xml:space="preserve">Appendix B. </w:t>
      </w:r>
      <w:r w:rsidR="005B15D6">
        <w:t xml:space="preserve">Rachel and Alec </w:t>
      </w:r>
      <w:r w:rsidR="002A1AC8">
        <w:t>Amundson</w:t>
      </w:r>
    </w:p>
    <w:p w14:paraId="000000A2"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 xml:space="preserve">“I hope my research site, combined with other farmer-cooperator sites…can reform the narrative around nitrogen fertilization and use for the benefit of farmers and the environment.” </w:t>
      </w:r>
    </w:p>
    <w:p w14:paraId="000000A3" w14:textId="77777777" w:rsidR="00417DD3" w:rsidRPr="002A1AC8" w:rsidRDefault="00000000">
      <w:pPr>
        <w:spacing w:line="240" w:lineRule="auto"/>
        <w:rPr>
          <w:color w:val="E7E6E6" w:themeColor="background2"/>
        </w:rPr>
      </w:pPr>
      <w:sdt>
        <w:sdtPr>
          <w:rPr>
            <w:color w:val="E7E6E6" w:themeColor="background2"/>
          </w:rPr>
          <w:tag w:val="goog_rdk_5"/>
          <w:id w:val="-1799137785"/>
        </w:sdtPr>
        <w:sdtContent/>
      </w:sdt>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53 </w:t>
      </w:r>
      <w:proofErr w:type="spellStart"/>
      <w:r w:rsidRPr="002A1AC8">
        <w:rPr>
          <w:color w:val="E7E6E6" w:themeColor="background2"/>
        </w:rPr>
        <w:t>lb</w:t>
      </w:r>
      <w:proofErr w:type="spellEnd"/>
      <w:r w:rsidRPr="002A1AC8">
        <w:rPr>
          <w:color w:val="E7E6E6" w:themeColor="background2"/>
        </w:rPr>
        <w:t xml:space="preserve"> N/ac reduction saved money this year, however this was likely influenced by the drought which rendered yields less responsive to N. </w:t>
      </w:r>
    </w:p>
    <w:p w14:paraId="000000A4" w14:textId="77777777" w:rsidR="00417DD3" w:rsidRDefault="00417DD3">
      <w:pPr>
        <w:spacing w:line="240" w:lineRule="auto"/>
      </w:pPr>
    </w:p>
    <w:p w14:paraId="000000A5" w14:textId="183B6A63" w:rsidR="00417DD3" w:rsidRDefault="002A1AC8">
      <w:pPr>
        <w:spacing w:line="240" w:lineRule="auto"/>
      </w:pPr>
      <w:r>
        <w:rPr>
          <w:noProof/>
        </w:rPr>
        <w:lastRenderedPageBreak/>
        <w:drawing>
          <wp:inline distT="0" distB="0" distL="0" distR="0" wp14:anchorId="3A6D1615" wp14:editId="082E5E15">
            <wp:extent cx="5486400" cy="8229600"/>
            <wp:effectExtent l="0" t="0" r="0" b="0"/>
            <wp:docPr id="1738132441" name="Picture 11" descr="A close-up of several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32441" name="Picture 11" descr="A close-up of several graph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p>
    <w:p w14:paraId="000000A6" w14:textId="77777777" w:rsidR="00417DD3" w:rsidRDefault="00000000">
      <w:pPr>
        <w:shd w:val="clear" w:color="auto" w:fill="FFCA31"/>
        <w:spacing w:line="240" w:lineRule="auto"/>
        <w:jc w:val="center"/>
        <w:rPr>
          <w:rFonts w:eastAsia="Chaparral Pro" w:cs="Chaparral Pro"/>
          <w:szCs w:val="22"/>
        </w:rPr>
      </w:pPr>
      <w:r>
        <w:rPr>
          <w:rFonts w:eastAsia="Chaparral Pro" w:cs="Chaparral Pro"/>
          <w:szCs w:val="22"/>
        </w:rPr>
        <w:lastRenderedPageBreak/>
        <w:t>Figure B1. Summary of trial results</w:t>
      </w:r>
    </w:p>
    <w:p w14:paraId="000000A7" w14:textId="77777777" w:rsidR="00417DD3" w:rsidRDefault="00417DD3">
      <w:pPr>
        <w:spacing w:line="240" w:lineRule="auto"/>
      </w:pPr>
    </w:p>
    <w:p w14:paraId="000000A8" w14:textId="77777777" w:rsidR="00417DD3" w:rsidRPr="002A1AC8" w:rsidRDefault="00417DD3">
      <w:pPr>
        <w:spacing w:line="240" w:lineRule="auto"/>
        <w:rPr>
          <w:color w:val="E7E6E6" w:themeColor="background2"/>
        </w:rPr>
      </w:pPr>
    </w:p>
    <w:p w14:paraId="000000A9"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No-till corn, no-till soybeans, cereal rye cover crops, grazing</w:t>
      </w:r>
    </w:p>
    <w:p w14:paraId="000000AA"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Corn and cereal rye cover crop</w:t>
      </w:r>
    </w:p>
    <w:p w14:paraId="000000AB" w14:textId="77777777" w:rsidR="00417DD3" w:rsidRPr="002A1AC8" w:rsidRDefault="00000000">
      <w:pPr>
        <w:spacing w:line="240" w:lineRule="auto"/>
        <w:rPr>
          <w:iCs/>
          <w:color w:val="E7E6E6" w:themeColor="background2"/>
        </w:rPr>
      </w:pPr>
      <w:r w:rsidRPr="002A1AC8">
        <w:rPr>
          <w:i/>
          <w:color w:val="E7E6E6" w:themeColor="background2"/>
        </w:rPr>
        <w:t xml:space="preserve">Replications and plot </w:t>
      </w:r>
      <w:r w:rsidRPr="002A1AC8">
        <w:rPr>
          <w:iCs/>
          <w:color w:val="E7E6E6" w:themeColor="background2"/>
        </w:rPr>
        <w:t>size:</w:t>
      </w:r>
      <w:r w:rsidRPr="002A1AC8">
        <w:rPr>
          <w:iCs/>
          <w:color w:val="E7E6E6" w:themeColor="background2"/>
        </w:rPr>
        <w:tab/>
      </w:r>
      <w:r w:rsidRPr="002A1AC8">
        <w:rPr>
          <w:iCs/>
          <w:color w:val="E7E6E6" w:themeColor="background2"/>
        </w:rPr>
        <w:tab/>
        <w:t>4 reps, 2.11 acres per rep</w:t>
      </w:r>
    </w:p>
    <w:p w14:paraId="000000AC" w14:textId="77777777" w:rsidR="00417DD3" w:rsidRPr="002A1AC8" w:rsidRDefault="00000000">
      <w:pPr>
        <w:spacing w:line="240" w:lineRule="auto"/>
        <w:rPr>
          <w:iCs/>
          <w:color w:val="E7E6E6" w:themeColor="background2"/>
        </w:rPr>
      </w:pPr>
      <w:r w:rsidRPr="002A1AC8">
        <w:rPr>
          <w:iCs/>
          <w:color w:val="E7E6E6" w:themeColor="background2"/>
        </w:rPr>
        <w:t>Corn planting/harvest date:</w:t>
      </w:r>
      <w:r w:rsidRPr="002A1AC8">
        <w:rPr>
          <w:iCs/>
          <w:color w:val="E7E6E6" w:themeColor="background2"/>
        </w:rPr>
        <w:tab/>
      </w:r>
      <w:r w:rsidRPr="002A1AC8">
        <w:rPr>
          <w:iCs/>
          <w:color w:val="E7E6E6" w:themeColor="background2"/>
        </w:rPr>
        <w:tab/>
        <w:t>May 19, 2022/October 14, 2022</w:t>
      </w:r>
    </w:p>
    <w:p w14:paraId="000000AD" w14:textId="77777777" w:rsidR="00417DD3" w:rsidRPr="002A1AC8" w:rsidRDefault="00000000">
      <w:pPr>
        <w:spacing w:line="240" w:lineRule="auto"/>
        <w:rPr>
          <w:iCs/>
          <w:color w:val="E7E6E6" w:themeColor="background2"/>
        </w:rPr>
      </w:pPr>
      <w:r w:rsidRPr="002A1AC8">
        <w:rPr>
          <w:iCs/>
          <w:color w:val="E7E6E6" w:themeColor="background2"/>
        </w:rPr>
        <w:t>Corn row spacing/planting density:</w:t>
      </w:r>
      <w:r w:rsidRPr="002A1AC8">
        <w:rPr>
          <w:iCs/>
          <w:color w:val="E7E6E6" w:themeColor="background2"/>
        </w:rPr>
        <w:tab/>
        <w:t xml:space="preserve">30 </w:t>
      </w:r>
      <w:proofErr w:type="gramStart"/>
      <w:r w:rsidRPr="002A1AC8">
        <w:rPr>
          <w:iCs/>
          <w:color w:val="E7E6E6" w:themeColor="background2"/>
        </w:rPr>
        <w:t>inch</w:t>
      </w:r>
      <w:proofErr w:type="gramEnd"/>
      <w:r w:rsidRPr="002A1AC8">
        <w:rPr>
          <w:iCs/>
          <w:color w:val="E7E6E6" w:themeColor="background2"/>
        </w:rPr>
        <w:t>; 35,500 seeds/ac</w:t>
      </w:r>
    </w:p>
    <w:p w14:paraId="000000AE" w14:textId="77777777" w:rsidR="00417DD3" w:rsidRPr="002A1AC8" w:rsidRDefault="00000000">
      <w:pPr>
        <w:spacing w:line="240" w:lineRule="auto"/>
        <w:rPr>
          <w:color w:val="E7E6E6" w:themeColor="background2"/>
        </w:rPr>
      </w:pPr>
      <w:r w:rsidRPr="002A1AC8">
        <w:rPr>
          <w:iCs/>
          <w:color w:val="E7E6E6" w:themeColor="background2"/>
        </w:rPr>
        <w:t>Nitrogen sources and timing:</w:t>
      </w:r>
      <w:r w:rsidRPr="002A1AC8">
        <w:rPr>
          <w:iCs/>
          <w:color w:val="E7E6E6" w:themeColor="background2"/>
        </w:rPr>
        <w:tab/>
      </w:r>
      <w:r w:rsidRPr="002A1AC8">
        <w:rPr>
          <w:iCs/>
          <w:color w:val="E7E6E6" w:themeColor="background2"/>
        </w:rPr>
        <w:tab/>
        <w:t>Organic, chemical; winter, at planting, side</w:t>
      </w:r>
      <w:r w:rsidRPr="002A1AC8">
        <w:rPr>
          <w:color w:val="E7E6E6" w:themeColor="background2"/>
        </w:rPr>
        <w:t>-dress</w:t>
      </w:r>
    </w:p>
    <w:p w14:paraId="000000AF" w14:textId="77777777" w:rsidR="00417DD3" w:rsidRPr="002A1AC8" w:rsidRDefault="00000000">
      <w:pPr>
        <w:shd w:val="clear" w:color="auto" w:fill="auto"/>
        <w:spacing w:after="160" w:line="259" w:lineRule="auto"/>
        <w:rPr>
          <w:b/>
          <w:color w:val="E7E6E6" w:themeColor="background2"/>
        </w:rPr>
      </w:pPr>
      <w:r w:rsidRPr="002A1AC8">
        <w:rPr>
          <w:color w:val="E7E6E6" w:themeColor="background2"/>
        </w:rPr>
        <w:br w:type="page"/>
      </w:r>
    </w:p>
    <w:p w14:paraId="000000B0" w14:textId="19DCF923" w:rsidR="00417DD3" w:rsidRDefault="00000000">
      <w:pPr>
        <w:pStyle w:val="Heading1"/>
      </w:pPr>
      <w:r>
        <w:lastRenderedPageBreak/>
        <w:t xml:space="preserve">Appendix C. </w:t>
      </w:r>
      <w:r w:rsidR="005B15D6">
        <w:t xml:space="preserve">Nathan </w:t>
      </w:r>
      <w:r w:rsidR="002A1AC8">
        <w:t>Anderson</w:t>
      </w:r>
    </w:p>
    <w:p w14:paraId="000000B1"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 xml:space="preserve">“[These trials will] give me confidence to either reduce N rates or be secure in the knowledge we aren’t over-applying </w:t>
      </w:r>
      <w:proofErr w:type="gramStart"/>
      <w:r w:rsidRPr="002A1AC8">
        <w:rPr>
          <w:rFonts w:eastAsia="Chaparral Pro" w:cs="Chaparral Pro"/>
          <w:color w:val="E7E6E6" w:themeColor="background2"/>
          <w:sz w:val="20"/>
          <w:szCs w:val="20"/>
        </w:rPr>
        <w:t>nutrients</w:t>
      </w:r>
      <w:proofErr w:type="gramEnd"/>
      <w:r w:rsidRPr="002A1AC8">
        <w:rPr>
          <w:rFonts w:eastAsia="Chaparral Pro" w:cs="Chaparral Pro"/>
          <w:color w:val="E7E6E6" w:themeColor="background2"/>
          <w:sz w:val="20"/>
          <w:szCs w:val="20"/>
        </w:rPr>
        <w:t>”</w:t>
      </w:r>
    </w:p>
    <w:p w14:paraId="000000B2"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loss</w:t>
      </w:r>
      <w:r w:rsidRPr="002A1AC8">
        <w:rPr>
          <w:color w:val="E7E6E6" w:themeColor="background2"/>
        </w:rPr>
        <w:t xml:space="preserve"> compared to the typical N rate. A 56 </w:t>
      </w:r>
      <w:proofErr w:type="spellStart"/>
      <w:r w:rsidRPr="002A1AC8">
        <w:rPr>
          <w:color w:val="E7E6E6" w:themeColor="background2"/>
        </w:rPr>
        <w:t>lb</w:t>
      </w:r>
      <w:proofErr w:type="spellEnd"/>
      <w:r w:rsidRPr="002A1AC8">
        <w:rPr>
          <w:color w:val="E7E6E6" w:themeColor="background2"/>
        </w:rPr>
        <w:t xml:space="preserve"> N/ac reduction was likely too large this year, but there may be potential for financial savings with a smaller N reduction. </w:t>
      </w:r>
    </w:p>
    <w:p w14:paraId="000000B3" w14:textId="24D9A973" w:rsidR="00417DD3" w:rsidRPr="002A1AC8" w:rsidRDefault="002A1AC8">
      <w:pPr>
        <w:spacing w:line="240" w:lineRule="auto"/>
        <w:rPr>
          <w:color w:val="E7E6E6" w:themeColor="background2"/>
        </w:rPr>
      </w:pPr>
      <w:r>
        <w:rPr>
          <w:noProof/>
          <w:color w:val="E7E6E6" w:themeColor="background2"/>
        </w:rPr>
        <w:drawing>
          <wp:inline distT="0" distB="0" distL="0" distR="0" wp14:anchorId="4D4664BD" wp14:editId="14D345ED">
            <wp:extent cx="5943600" cy="5200650"/>
            <wp:effectExtent l="0" t="0" r="0" b="0"/>
            <wp:docPr id="16653348" name="Picture 12"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348" name="Picture 12" descr="A close-up of a graph&#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0B4" w14:textId="77777777" w:rsidR="00417DD3" w:rsidRPr="002A1AC8" w:rsidRDefault="00417DD3">
      <w:pPr>
        <w:spacing w:line="240" w:lineRule="auto"/>
        <w:rPr>
          <w:color w:val="E7E6E6" w:themeColor="background2"/>
        </w:rPr>
      </w:pPr>
    </w:p>
    <w:p w14:paraId="000000B5" w14:textId="77777777" w:rsidR="00417DD3" w:rsidRPr="002A1AC8" w:rsidRDefault="00000000">
      <w:pPr>
        <w:shd w:val="clear" w:color="auto" w:fill="FFCA31"/>
        <w:spacing w:line="240" w:lineRule="auto"/>
        <w:jc w:val="center"/>
        <w:rPr>
          <w:rFonts w:eastAsia="Chaparral Pro" w:cs="Chaparral Pro"/>
          <w:color w:val="E7E6E6" w:themeColor="background2"/>
          <w:szCs w:val="22"/>
        </w:rPr>
      </w:pPr>
      <w:r w:rsidRPr="002A1AC8">
        <w:rPr>
          <w:rFonts w:eastAsia="Chaparral Pro" w:cs="Chaparral Pro"/>
          <w:color w:val="E7E6E6" w:themeColor="background2"/>
          <w:szCs w:val="22"/>
        </w:rPr>
        <w:t>Figure C1. Summary of trial results</w:t>
      </w:r>
    </w:p>
    <w:p w14:paraId="000000B6" w14:textId="77777777" w:rsidR="00417DD3" w:rsidRPr="002A1AC8" w:rsidRDefault="00417DD3">
      <w:pPr>
        <w:spacing w:line="240" w:lineRule="auto"/>
        <w:rPr>
          <w:color w:val="E7E6E6" w:themeColor="background2"/>
        </w:rPr>
      </w:pPr>
    </w:p>
    <w:p w14:paraId="000000B7" w14:textId="77777777" w:rsidR="00417DD3" w:rsidRPr="002A1AC8" w:rsidRDefault="00417DD3">
      <w:pPr>
        <w:spacing w:line="240" w:lineRule="auto"/>
        <w:rPr>
          <w:color w:val="E7E6E6" w:themeColor="background2"/>
        </w:rPr>
      </w:pPr>
    </w:p>
    <w:p w14:paraId="000000B8"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No-till corn, no-till soybeans, cereal rye cover crop, grazing</w:t>
      </w:r>
    </w:p>
    <w:p w14:paraId="000000B9"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w:t>
      </w:r>
    </w:p>
    <w:p w14:paraId="000000BA"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0.8 acres per rep</w:t>
      </w:r>
    </w:p>
    <w:p w14:paraId="000000BB"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11, 2022/September 29, 2022</w:t>
      </w:r>
    </w:p>
    <w:p w14:paraId="000000BC"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34,000 seeds/ac</w:t>
      </w:r>
    </w:p>
    <w:p w14:paraId="000000BD"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color w:val="E7E6E6" w:themeColor="background2"/>
        </w:rPr>
        <w:tab/>
      </w:r>
      <w:r w:rsidRPr="002A1AC8">
        <w:rPr>
          <w:color w:val="E7E6E6" w:themeColor="background2"/>
        </w:rPr>
        <w:tab/>
        <w:t>Chemical; pre-plant, side-dress</w:t>
      </w:r>
    </w:p>
    <w:p w14:paraId="000000BE" w14:textId="77777777" w:rsidR="00417DD3" w:rsidRDefault="00417DD3">
      <w:pPr>
        <w:rPr>
          <w:rFonts w:eastAsia="Chaparral Pro" w:cs="Chaparral Pro"/>
          <w:szCs w:val="22"/>
        </w:rPr>
      </w:pPr>
    </w:p>
    <w:p w14:paraId="000000BF" w14:textId="77777777" w:rsidR="00417DD3" w:rsidRDefault="00000000">
      <w:pPr>
        <w:shd w:val="clear" w:color="auto" w:fill="auto"/>
        <w:spacing w:after="160" w:line="259" w:lineRule="auto"/>
        <w:rPr>
          <w:b/>
          <w:color w:val="000000"/>
          <w:sz w:val="26"/>
          <w:szCs w:val="26"/>
        </w:rPr>
      </w:pPr>
      <w:r>
        <w:br w:type="page"/>
      </w:r>
    </w:p>
    <w:p w14:paraId="000000C0" w14:textId="415FB6B0" w:rsidR="00417DD3" w:rsidRDefault="00000000">
      <w:pPr>
        <w:pStyle w:val="Heading1"/>
      </w:pPr>
      <w:r>
        <w:lastRenderedPageBreak/>
        <w:t xml:space="preserve">Appendix D. </w:t>
      </w:r>
      <w:r w:rsidR="005B15D6">
        <w:t xml:space="preserve">Terry </w:t>
      </w:r>
      <w:r w:rsidR="002A1AC8">
        <w:t>Aukes</w:t>
      </w:r>
    </w:p>
    <w:p w14:paraId="000000C1"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“I thought the yield reduction would be higher.”</w:t>
      </w:r>
    </w:p>
    <w:p w14:paraId="000000C2"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loss</w:t>
      </w:r>
      <w:r w:rsidRPr="002A1AC8">
        <w:rPr>
          <w:color w:val="E7E6E6" w:themeColor="background2"/>
        </w:rPr>
        <w:t xml:space="preserve"> compared to the typical N rate. A 50 </w:t>
      </w:r>
      <w:proofErr w:type="spellStart"/>
      <w:r w:rsidRPr="002A1AC8">
        <w:rPr>
          <w:color w:val="E7E6E6" w:themeColor="background2"/>
        </w:rPr>
        <w:t>lb</w:t>
      </w:r>
      <w:proofErr w:type="spellEnd"/>
      <w:r w:rsidRPr="002A1AC8">
        <w:rPr>
          <w:color w:val="E7E6E6" w:themeColor="background2"/>
        </w:rPr>
        <w:t xml:space="preserve"> N/ac reduction was likely too large this year, but there may be potential for financial savings with a smaller N reduction. </w:t>
      </w:r>
    </w:p>
    <w:p w14:paraId="000000C3" w14:textId="07216DAD" w:rsidR="00417DD3" w:rsidRPr="002A1AC8" w:rsidRDefault="002A1AC8">
      <w:pPr>
        <w:spacing w:line="240" w:lineRule="auto"/>
        <w:rPr>
          <w:color w:val="E7E6E6" w:themeColor="background2"/>
        </w:rPr>
      </w:pPr>
      <w:r>
        <w:rPr>
          <w:noProof/>
          <w:color w:val="E7E6E6" w:themeColor="background2"/>
        </w:rPr>
        <w:drawing>
          <wp:inline distT="0" distB="0" distL="0" distR="0" wp14:anchorId="287927CB" wp14:editId="088942C5">
            <wp:extent cx="5943600" cy="5200650"/>
            <wp:effectExtent l="0" t="0" r="0" b="0"/>
            <wp:docPr id="1546079044" name="Picture 13" descr="A close-up of several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79044" name="Picture 13" descr="A close-up of several graph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0C4" w14:textId="77777777" w:rsidR="00417DD3" w:rsidRPr="002A1AC8" w:rsidRDefault="00417DD3">
      <w:pPr>
        <w:spacing w:line="240" w:lineRule="auto"/>
        <w:rPr>
          <w:color w:val="E7E6E6" w:themeColor="background2"/>
        </w:rPr>
      </w:pPr>
    </w:p>
    <w:p w14:paraId="000000C5" w14:textId="77777777" w:rsidR="00417DD3" w:rsidRPr="002A1AC8" w:rsidRDefault="00000000">
      <w:pPr>
        <w:shd w:val="clear" w:color="auto" w:fill="FFCA31"/>
        <w:spacing w:line="240" w:lineRule="auto"/>
        <w:jc w:val="center"/>
        <w:rPr>
          <w:rFonts w:eastAsia="Chaparral Pro" w:cs="Chaparral Pro"/>
          <w:color w:val="E7E6E6" w:themeColor="background2"/>
          <w:szCs w:val="22"/>
        </w:rPr>
      </w:pPr>
      <w:r w:rsidRPr="002A1AC8">
        <w:rPr>
          <w:rFonts w:eastAsia="Chaparral Pro" w:cs="Chaparral Pro"/>
          <w:color w:val="E7E6E6" w:themeColor="background2"/>
          <w:szCs w:val="22"/>
        </w:rPr>
        <w:t>Figure D1. Summary of trial results</w:t>
      </w:r>
    </w:p>
    <w:p w14:paraId="000000C6" w14:textId="77777777" w:rsidR="00417DD3" w:rsidRPr="002A1AC8" w:rsidRDefault="00417DD3">
      <w:pPr>
        <w:spacing w:line="240" w:lineRule="auto"/>
        <w:rPr>
          <w:color w:val="E7E6E6" w:themeColor="background2"/>
        </w:rPr>
      </w:pPr>
    </w:p>
    <w:p w14:paraId="000000C7" w14:textId="77777777" w:rsidR="00417DD3" w:rsidRPr="002A1AC8" w:rsidRDefault="00417DD3">
      <w:pPr>
        <w:spacing w:line="240" w:lineRule="auto"/>
        <w:rPr>
          <w:color w:val="E7E6E6" w:themeColor="background2"/>
        </w:rPr>
      </w:pPr>
    </w:p>
    <w:p w14:paraId="000000C8"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Strip-till corn, no-till soybeans, oats/turnip cover crop</w:t>
      </w:r>
    </w:p>
    <w:p w14:paraId="000000C9"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oats + turnip cover crop</w:t>
      </w:r>
    </w:p>
    <w:p w14:paraId="000000CA"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0.8 acres per rep</w:t>
      </w:r>
    </w:p>
    <w:p w14:paraId="000000CB"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color w:val="E7E6E6" w:themeColor="background2"/>
        </w:rPr>
        <w:tab/>
        <w:t>April 23, 2022/October 3, 2022</w:t>
      </w:r>
    </w:p>
    <w:p w14:paraId="000000CC"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34,000 seeds/ac</w:t>
      </w:r>
    </w:p>
    <w:p w14:paraId="000000CD"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color w:val="E7E6E6" w:themeColor="background2"/>
        </w:rPr>
        <w:tab/>
      </w:r>
      <w:r w:rsidRPr="002A1AC8">
        <w:rPr>
          <w:color w:val="E7E6E6" w:themeColor="background2"/>
        </w:rPr>
        <w:tab/>
        <w:t>Chemical; fall, side-dress</w:t>
      </w:r>
    </w:p>
    <w:p w14:paraId="000000CE" w14:textId="77777777" w:rsidR="00417DD3" w:rsidRPr="002A1AC8" w:rsidRDefault="00417DD3">
      <w:pPr>
        <w:rPr>
          <w:color w:val="E7E6E6" w:themeColor="background2"/>
        </w:rPr>
      </w:pPr>
    </w:p>
    <w:p w14:paraId="000000CF" w14:textId="32904939" w:rsidR="00417DD3" w:rsidRDefault="00000000">
      <w:pPr>
        <w:pStyle w:val="Heading1"/>
      </w:pPr>
      <w:r>
        <w:br w:type="page"/>
      </w:r>
      <w:r>
        <w:lastRenderedPageBreak/>
        <w:t xml:space="preserve">Appendix E. </w:t>
      </w:r>
      <w:r w:rsidR="005B15D6">
        <w:t>Jon Bakehouse</w:t>
      </w:r>
    </w:p>
    <w:p w14:paraId="000000D0"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“I knew we could grow good corn with less N, but knowing what happens when corn runs out of N, I habitually over apply fertilizer. This trial helped give me the confidence to take a deeper look at what rates I'm planning to apply.”</w:t>
      </w:r>
    </w:p>
    <w:p w14:paraId="000000D1"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50 </w:t>
      </w:r>
      <w:proofErr w:type="spellStart"/>
      <w:r w:rsidRPr="002A1AC8">
        <w:rPr>
          <w:color w:val="E7E6E6" w:themeColor="background2"/>
        </w:rPr>
        <w:t>lb</w:t>
      </w:r>
      <w:proofErr w:type="spellEnd"/>
      <w:r w:rsidRPr="002A1AC8">
        <w:rPr>
          <w:color w:val="E7E6E6" w:themeColor="background2"/>
        </w:rPr>
        <w:t xml:space="preserve"> N/ac reduction saved money this year, however this was likely influenced by the drought which rendered yields less responsive to N. </w:t>
      </w:r>
    </w:p>
    <w:p w14:paraId="000000D2" w14:textId="77777777" w:rsidR="00417DD3" w:rsidRPr="002A1AC8" w:rsidRDefault="00417DD3">
      <w:pPr>
        <w:spacing w:line="240" w:lineRule="auto"/>
        <w:rPr>
          <w:color w:val="E7E6E6" w:themeColor="background2"/>
        </w:rPr>
      </w:pPr>
    </w:p>
    <w:p w14:paraId="000000D3" w14:textId="52298706" w:rsidR="00417DD3" w:rsidRPr="002A1AC8" w:rsidRDefault="002A1AC8">
      <w:pPr>
        <w:spacing w:line="240" w:lineRule="auto"/>
        <w:rPr>
          <w:color w:val="E7E6E6" w:themeColor="background2"/>
        </w:rPr>
      </w:pPr>
      <w:r>
        <w:rPr>
          <w:noProof/>
          <w:color w:val="E7E6E6" w:themeColor="background2"/>
        </w:rPr>
        <w:lastRenderedPageBreak/>
        <w:drawing>
          <wp:inline distT="0" distB="0" distL="0" distR="0" wp14:anchorId="1E2DDA88" wp14:editId="5416C4D0">
            <wp:extent cx="5486400" cy="8229600"/>
            <wp:effectExtent l="0" t="0" r="0" b="0"/>
            <wp:docPr id="1953992944" name="Picture 14"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92944" name="Picture 14" descr="A close-up of a graph&#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p>
    <w:p w14:paraId="000000D4" w14:textId="77777777" w:rsidR="00417DD3" w:rsidRPr="002A1AC8" w:rsidRDefault="00000000">
      <w:pPr>
        <w:shd w:val="clear" w:color="auto" w:fill="FFCA31"/>
        <w:spacing w:line="240" w:lineRule="auto"/>
        <w:jc w:val="center"/>
        <w:rPr>
          <w:rFonts w:eastAsia="Chaparral Pro" w:cs="Chaparral Pro"/>
          <w:color w:val="E7E6E6" w:themeColor="background2"/>
          <w:szCs w:val="22"/>
        </w:rPr>
      </w:pPr>
      <w:r w:rsidRPr="002A1AC8">
        <w:rPr>
          <w:rFonts w:eastAsia="Chaparral Pro" w:cs="Chaparral Pro"/>
          <w:color w:val="E7E6E6" w:themeColor="background2"/>
          <w:szCs w:val="22"/>
        </w:rPr>
        <w:lastRenderedPageBreak/>
        <w:t>Figure E1. Summary of trial results</w:t>
      </w:r>
    </w:p>
    <w:p w14:paraId="000000D5" w14:textId="77777777" w:rsidR="00417DD3" w:rsidRPr="002A1AC8" w:rsidRDefault="00417DD3">
      <w:pPr>
        <w:spacing w:line="240" w:lineRule="auto"/>
        <w:rPr>
          <w:color w:val="E7E6E6" w:themeColor="background2"/>
        </w:rPr>
      </w:pPr>
    </w:p>
    <w:p w14:paraId="000000D6" w14:textId="77777777" w:rsidR="00417DD3" w:rsidRPr="002A1AC8" w:rsidRDefault="00417DD3">
      <w:pPr>
        <w:spacing w:line="240" w:lineRule="auto"/>
        <w:rPr>
          <w:color w:val="E7E6E6" w:themeColor="background2"/>
        </w:rPr>
      </w:pPr>
    </w:p>
    <w:p w14:paraId="000000D7"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Strip-till corn, no-till soybeans, cereal rye cover crop</w:t>
      </w:r>
    </w:p>
    <w:p w14:paraId="000000D8"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w:t>
      </w:r>
    </w:p>
    <w:p w14:paraId="000000D9"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0.8 acres per rep</w:t>
      </w:r>
    </w:p>
    <w:p w14:paraId="000000DA"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8, 2022/October 18, 2022</w:t>
      </w:r>
    </w:p>
    <w:p w14:paraId="000000DB"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34,000 seeds/ac</w:t>
      </w:r>
    </w:p>
    <w:p w14:paraId="000000DC"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color w:val="E7E6E6" w:themeColor="background2"/>
        </w:rPr>
        <w:tab/>
      </w:r>
      <w:r w:rsidRPr="002A1AC8">
        <w:rPr>
          <w:color w:val="E7E6E6" w:themeColor="background2"/>
        </w:rPr>
        <w:tab/>
        <w:t>Chemical; fall, side-dress</w:t>
      </w:r>
    </w:p>
    <w:p w14:paraId="000000DD" w14:textId="77777777" w:rsidR="00417DD3" w:rsidRPr="002A1AC8" w:rsidRDefault="00417DD3">
      <w:pPr>
        <w:rPr>
          <w:color w:val="E7E6E6" w:themeColor="background2"/>
        </w:rPr>
      </w:pPr>
    </w:p>
    <w:p w14:paraId="000000DE" w14:textId="77777777" w:rsidR="00417DD3" w:rsidRDefault="00000000">
      <w:pPr>
        <w:shd w:val="clear" w:color="auto" w:fill="auto"/>
        <w:spacing w:after="160" w:line="259" w:lineRule="auto"/>
        <w:rPr>
          <w:b/>
          <w:color w:val="000000"/>
          <w:sz w:val="26"/>
          <w:szCs w:val="26"/>
        </w:rPr>
      </w:pPr>
      <w:r>
        <w:br w:type="page"/>
      </w:r>
    </w:p>
    <w:p w14:paraId="000000DF" w14:textId="1ACDE323" w:rsidR="00417DD3" w:rsidRDefault="00000000">
      <w:pPr>
        <w:pStyle w:val="Heading1"/>
      </w:pPr>
      <w:r>
        <w:lastRenderedPageBreak/>
        <w:t xml:space="preserve">Appendix F. </w:t>
      </w:r>
      <w:r w:rsidR="005B15D6">
        <w:t xml:space="preserve">Sam </w:t>
      </w:r>
      <w:r w:rsidR="002A1AC8">
        <w:t>Bennett</w:t>
      </w:r>
    </w:p>
    <w:p w14:paraId="000000E0"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b/>
          <w:color w:val="E7E6E6" w:themeColor="background2"/>
          <w:sz w:val="20"/>
          <w:szCs w:val="20"/>
        </w:rPr>
        <w:t>“</w:t>
      </w:r>
      <w:r w:rsidRPr="002A1AC8">
        <w:rPr>
          <w:rFonts w:eastAsia="Chaparral Pro" w:cs="Chaparral Pro"/>
          <w:color w:val="E7E6E6" w:themeColor="background2"/>
          <w:sz w:val="20"/>
          <w:szCs w:val="20"/>
        </w:rPr>
        <w:t>Probably should've had an additional 20# check.”</w:t>
      </w:r>
    </w:p>
    <w:p w14:paraId="000000E1"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loss</w:t>
      </w:r>
      <w:r w:rsidRPr="002A1AC8">
        <w:rPr>
          <w:color w:val="E7E6E6" w:themeColor="background2"/>
        </w:rPr>
        <w:t xml:space="preserve">. A 20 </w:t>
      </w:r>
      <w:proofErr w:type="spellStart"/>
      <w:r w:rsidRPr="002A1AC8">
        <w:rPr>
          <w:color w:val="E7E6E6" w:themeColor="background2"/>
        </w:rPr>
        <w:t>lb</w:t>
      </w:r>
      <w:proofErr w:type="spellEnd"/>
      <w:r w:rsidRPr="002A1AC8">
        <w:rPr>
          <w:color w:val="E7E6E6" w:themeColor="background2"/>
        </w:rPr>
        <w:t xml:space="preserve"> N/ac reduction was likely too large this year, but there may be potential for financial savings with a smaller N reduction. </w:t>
      </w:r>
    </w:p>
    <w:p w14:paraId="000000E2" w14:textId="77777777" w:rsidR="00417DD3" w:rsidRPr="002A1AC8" w:rsidRDefault="00417DD3">
      <w:pPr>
        <w:spacing w:line="240" w:lineRule="auto"/>
        <w:rPr>
          <w:color w:val="E7E6E6" w:themeColor="background2"/>
        </w:rPr>
      </w:pPr>
    </w:p>
    <w:p w14:paraId="000000E3" w14:textId="52344D38" w:rsidR="00417DD3" w:rsidRPr="002A1AC8" w:rsidRDefault="005B15D6">
      <w:pPr>
        <w:spacing w:line="240" w:lineRule="auto"/>
        <w:rPr>
          <w:color w:val="E7E6E6" w:themeColor="background2"/>
        </w:rPr>
      </w:pPr>
      <w:r>
        <w:rPr>
          <w:noProof/>
          <w:color w:val="E7E6E6" w:themeColor="background2"/>
        </w:rPr>
        <w:drawing>
          <wp:inline distT="0" distB="0" distL="0" distR="0" wp14:anchorId="3B8351DC" wp14:editId="3ECB2252">
            <wp:extent cx="5943600" cy="5200650"/>
            <wp:effectExtent l="0" t="0" r="0" b="0"/>
            <wp:docPr id="1532601525" name="Picture 15"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01525" name="Picture 15" descr="A close-up of a graph&#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0E4"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F1. Summary of trial results</w:t>
      </w:r>
    </w:p>
    <w:p w14:paraId="000000E5" w14:textId="77777777" w:rsidR="00417DD3" w:rsidRPr="002A1AC8" w:rsidRDefault="00417DD3">
      <w:pPr>
        <w:spacing w:line="240" w:lineRule="auto"/>
        <w:rPr>
          <w:color w:val="E7E6E6" w:themeColor="background2"/>
        </w:rPr>
      </w:pPr>
    </w:p>
    <w:p w14:paraId="000000E6" w14:textId="77777777" w:rsidR="00417DD3" w:rsidRPr="002A1AC8" w:rsidRDefault="00417DD3">
      <w:pPr>
        <w:spacing w:line="240" w:lineRule="auto"/>
        <w:rPr>
          <w:color w:val="E7E6E6" w:themeColor="background2"/>
        </w:rPr>
      </w:pPr>
    </w:p>
    <w:p w14:paraId="000000E7"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Strip-till corn, no-till/strip-till soybeans</w:t>
      </w:r>
    </w:p>
    <w:p w14:paraId="000000E8"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w:t>
      </w:r>
    </w:p>
    <w:p w14:paraId="000000E9"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1.63 acres per rep</w:t>
      </w:r>
    </w:p>
    <w:p w14:paraId="000000EA"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11, 2022/October 25, 2022</w:t>
      </w:r>
    </w:p>
    <w:p w14:paraId="000000EB"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33,500 seeds/ac</w:t>
      </w:r>
    </w:p>
    <w:p w14:paraId="000000EC"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color w:val="E7E6E6" w:themeColor="background2"/>
        </w:rPr>
        <w:tab/>
      </w:r>
      <w:r w:rsidRPr="002A1AC8">
        <w:rPr>
          <w:color w:val="E7E6E6" w:themeColor="background2"/>
        </w:rPr>
        <w:tab/>
        <w:t>Chemical, organic; fall, at planting, side-dress</w:t>
      </w:r>
    </w:p>
    <w:p w14:paraId="000000ED" w14:textId="77777777" w:rsidR="00417DD3" w:rsidRDefault="00000000">
      <w:r>
        <w:br w:type="page"/>
      </w:r>
    </w:p>
    <w:p w14:paraId="000000EE" w14:textId="35A9B73E" w:rsidR="00417DD3" w:rsidRDefault="00000000">
      <w:pPr>
        <w:pStyle w:val="Heading1"/>
      </w:pPr>
      <w:r>
        <w:lastRenderedPageBreak/>
        <w:t xml:space="preserve">Appendix G. </w:t>
      </w:r>
      <w:r w:rsidR="005B15D6">
        <w:t>Va</w:t>
      </w:r>
      <w:ins w:id="29" w:author="Stefan Gailans" w:date="2024-02-05T14:15:00Z">
        <w:r w:rsidR="00AF4FCC">
          <w:t>u</w:t>
        </w:r>
      </w:ins>
      <w:r w:rsidR="005B15D6">
        <w:t xml:space="preserve">ghn </w:t>
      </w:r>
      <w:r w:rsidR="002A1AC8">
        <w:t>Borchardt</w:t>
      </w:r>
    </w:p>
    <w:p w14:paraId="000000EF"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 xml:space="preserve">When asked what </w:t>
      </w:r>
      <w:proofErr w:type="gramStart"/>
      <w:r w:rsidRPr="002A1AC8">
        <w:rPr>
          <w:rFonts w:eastAsia="Chaparral Pro" w:cs="Chaparral Pro"/>
          <w:color w:val="E7E6E6" w:themeColor="background2"/>
          <w:sz w:val="20"/>
          <w:szCs w:val="20"/>
        </w:rPr>
        <w:t>was the most valuable aspect</w:t>
      </w:r>
      <w:proofErr w:type="gramEnd"/>
      <w:r w:rsidRPr="002A1AC8">
        <w:rPr>
          <w:rFonts w:eastAsia="Chaparral Pro" w:cs="Chaparral Pro"/>
          <w:color w:val="E7E6E6" w:themeColor="background2"/>
          <w:sz w:val="20"/>
          <w:szCs w:val="20"/>
        </w:rPr>
        <w:t xml:space="preserve"> of conducting this trial, Jack replied simply: “Cost reduction.”</w:t>
      </w:r>
    </w:p>
    <w:p w14:paraId="000000F0"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50 </w:t>
      </w:r>
      <w:proofErr w:type="spellStart"/>
      <w:r w:rsidRPr="002A1AC8">
        <w:rPr>
          <w:color w:val="E7E6E6" w:themeColor="background2"/>
        </w:rPr>
        <w:t>lb</w:t>
      </w:r>
      <w:proofErr w:type="spellEnd"/>
      <w:r w:rsidRPr="002A1AC8">
        <w:rPr>
          <w:color w:val="E7E6E6" w:themeColor="background2"/>
        </w:rPr>
        <w:t xml:space="preserve"> N/ac reduction saved money this year, however this was likely influenced by the drought which rendered yields less responsive to N. </w:t>
      </w:r>
    </w:p>
    <w:p w14:paraId="000000F1" w14:textId="3A07ADF6" w:rsidR="00417DD3" w:rsidRPr="002A1AC8" w:rsidRDefault="005B15D6">
      <w:pPr>
        <w:spacing w:line="240" w:lineRule="auto"/>
        <w:rPr>
          <w:color w:val="E7E6E6" w:themeColor="background2"/>
        </w:rPr>
      </w:pPr>
      <w:r>
        <w:rPr>
          <w:noProof/>
          <w:color w:val="E7E6E6" w:themeColor="background2"/>
        </w:rPr>
        <w:drawing>
          <wp:inline distT="0" distB="0" distL="0" distR="0" wp14:anchorId="53A990E1" wp14:editId="3BFB9D37">
            <wp:extent cx="5943600" cy="5200650"/>
            <wp:effectExtent l="0" t="0" r="0" b="0"/>
            <wp:docPr id="915287758" name="Picture 16"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87758" name="Picture 16" descr="A close-up of a graph&#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0F2"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G1. Summary of trial results</w:t>
      </w:r>
    </w:p>
    <w:p w14:paraId="000000F3" w14:textId="77777777" w:rsidR="00417DD3" w:rsidRPr="002A1AC8" w:rsidRDefault="00417DD3">
      <w:pPr>
        <w:spacing w:line="240" w:lineRule="auto"/>
        <w:rPr>
          <w:color w:val="E7E6E6" w:themeColor="background2"/>
        </w:rPr>
      </w:pPr>
    </w:p>
    <w:p w14:paraId="000000F4" w14:textId="77777777" w:rsidR="00417DD3" w:rsidRPr="002A1AC8" w:rsidRDefault="00417DD3">
      <w:pPr>
        <w:spacing w:line="240" w:lineRule="auto"/>
        <w:rPr>
          <w:color w:val="E7E6E6" w:themeColor="background2"/>
        </w:rPr>
      </w:pPr>
    </w:p>
    <w:p w14:paraId="000000F5"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No-till rye, no-till soybeans, multispecies cover crops</w:t>
      </w:r>
    </w:p>
    <w:p w14:paraId="000000F6"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Rye/soybean relay crop</w:t>
      </w:r>
    </w:p>
    <w:p w14:paraId="000000F7"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1.4 acres per rep</w:t>
      </w:r>
    </w:p>
    <w:p w14:paraId="000000F8"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15, 2022/October 18, 2022</w:t>
      </w:r>
    </w:p>
    <w:p w14:paraId="000000F9"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34,000 seeds/ac</w:t>
      </w:r>
    </w:p>
    <w:p w14:paraId="000000FA"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color w:val="E7E6E6" w:themeColor="background2"/>
        </w:rPr>
        <w:tab/>
      </w:r>
      <w:r w:rsidRPr="002A1AC8">
        <w:rPr>
          <w:color w:val="E7E6E6" w:themeColor="background2"/>
        </w:rPr>
        <w:tab/>
        <w:t>Chemical; Fall, at planting, side-dress</w:t>
      </w:r>
    </w:p>
    <w:p w14:paraId="000000FB" w14:textId="3080C5E0" w:rsidR="00417DD3" w:rsidRDefault="00000000">
      <w:pPr>
        <w:pStyle w:val="Heading1"/>
      </w:pPr>
      <w:r>
        <w:br w:type="page"/>
      </w:r>
      <w:r>
        <w:lastRenderedPageBreak/>
        <w:t xml:space="preserve">Appendix H. </w:t>
      </w:r>
      <w:r w:rsidR="005B15D6">
        <w:t xml:space="preserve">Jack </w:t>
      </w:r>
      <w:r w:rsidR="002A1AC8">
        <w:t>Boyer</w:t>
      </w:r>
    </w:p>
    <w:p w14:paraId="000000FC"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“One of my biggest questions for several years has been whether I was being too aggressive with the amount of N I was using. This trial allowed me to explore that important question.”</w:t>
      </w:r>
    </w:p>
    <w:p w14:paraId="000000FD" w14:textId="77777777" w:rsidR="00417DD3" w:rsidRPr="002A1AC8" w:rsidRDefault="00000000">
      <w:pPr>
        <w:spacing w:line="240" w:lineRule="auto"/>
        <w:rPr>
          <w:color w:val="E7E6E6" w:themeColor="background2"/>
        </w:rPr>
      </w:pPr>
      <w:r w:rsidRPr="002A1AC8">
        <w:rPr>
          <w:color w:val="E7E6E6" w:themeColor="background2"/>
        </w:rPr>
        <w:t>The financial outcome at the reduced N rate was likely a</w:t>
      </w:r>
      <w:r w:rsidRPr="002A1AC8">
        <w:rPr>
          <w:b/>
          <w:color w:val="E7E6E6" w:themeColor="background2"/>
        </w:rPr>
        <w:t xml:space="preserve"> financial loss</w:t>
      </w:r>
      <w:r w:rsidRPr="002A1AC8">
        <w:rPr>
          <w:color w:val="E7E6E6" w:themeColor="background2"/>
        </w:rPr>
        <w:t xml:space="preserve"> compared to the typical N rate. A 50 </w:t>
      </w:r>
      <w:proofErr w:type="spellStart"/>
      <w:r w:rsidRPr="002A1AC8">
        <w:rPr>
          <w:color w:val="E7E6E6" w:themeColor="background2"/>
        </w:rPr>
        <w:t>lb</w:t>
      </w:r>
      <w:proofErr w:type="spellEnd"/>
      <w:r w:rsidRPr="002A1AC8">
        <w:rPr>
          <w:color w:val="E7E6E6" w:themeColor="background2"/>
        </w:rPr>
        <w:t xml:space="preserve"> N/ac reduction was likely too large this year, but there may be potential for financial savings with a smaller N reduction. </w:t>
      </w:r>
    </w:p>
    <w:p w14:paraId="000000FE" w14:textId="77777777" w:rsidR="00417DD3" w:rsidRPr="002A1AC8" w:rsidRDefault="00417DD3">
      <w:pPr>
        <w:spacing w:line="240" w:lineRule="auto"/>
        <w:rPr>
          <w:color w:val="E7E6E6" w:themeColor="background2"/>
        </w:rPr>
      </w:pPr>
    </w:p>
    <w:p w14:paraId="000000FF" w14:textId="77777777" w:rsidR="00417DD3" w:rsidRPr="002A1AC8" w:rsidRDefault="00417DD3">
      <w:pPr>
        <w:spacing w:line="240" w:lineRule="auto"/>
        <w:rPr>
          <w:color w:val="E7E6E6" w:themeColor="background2"/>
        </w:rPr>
      </w:pPr>
    </w:p>
    <w:p w14:paraId="00000100" w14:textId="456950EF" w:rsidR="00417DD3" w:rsidRPr="002A1AC8" w:rsidRDefault="005B15D6">
      <w:pPr>
        <w:spacing w:line="240" w:lineRule="auto"/>
        <w:rPr>
          <w:color w:val="E7E6E6" w:themeColor="background2"/>
        </w:rPr>
      </w:pPr>
      <w:r>
        <w:rPr>
          <w:noProof/>
          <w:color w:val="E7E6E6" w:themeColor="background2"/>
        </w:rPr>
        <w:drawing>
          <wp:inline distT="0" distB="0" distL="0" distR="0" wp14:anchorId="7452ABD3" wp14:editId="6C59616E">
            <wp:extent cx="5943600" cy="5200650"/>
            <wp:effectExtent l="0" t="0" r="0" b="0"/>
            <wp:docPr id="1703204603" name="Picture 17"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04603" name="Picture 17" descr="A close-up of a graph&#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01"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H1. Summary of trial results</w:t>
      </w:r>
    </w:p>
    <w:p w14:paraId="00000102" w14:textId="77777777" w:rsidR="00417DD3" w:rsidRPr="002A1AC8" w:rsidRDefault="00417DD3">
      <w:pPr>
        <w:spacing w:line="240" w:lineRule="auto"/>
        <w:rPr>
          <w:color w:val="E7E6E6" w:themeColor="background2"/>
        </w:rPr>
      </w:pPr>
    </w:p>
    <w:p w14:paraId="00000103" w14:textId="77777777" w:rsidR="00417DD3" w:rsidRPr="002A1AC8" w:rsidRDefault="00417DD3">
      <w:pPr>
        <w:spacing w:line="240" w:lineRule="auto"/>
        <w:rPr>
          <w:color w:val="E7E6E6" w:themeColor="background2"/>
        </w:rPr>
      </w:pPr>
    </w:p>
    <w:p w14:paraId="00000104"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No-till soybean, no-till corn, cereal rye/wheat cover crops</w:t>
      </w:r>
    </w:p>
    <w:p w14:paraId="00000105"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w:t>
      </w:r>
    </w:p>
    <w:p w14:paraId="00000106"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2.8 acres per rep</w:t>
      </w:r>
    </w:p>
    <w:p w14:paraId="00000107"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17, 2022/October 26, 2022</w:t>
      </w:r>
    </w:p>
    <w:p w14:paraId="00000108" w14:textId="77777777" w:rsidR="00417DD3" w:rsidRPr="002A1AC8" w:rsidRDefault="00000000">
      <w:pPr>
        <w:spacing w:line="240" w:lineRule="auto"/>
        <w:rPr>
          <w:color w:val="E7E6E6" w:themeColor="background2"/>
        </w:rPr>
      </w:pPr>
      <w:r w:rsidRPr="002A1AC8">
        <w:rPr>
          <w:i/>
          <w:color w:val="E7E6E6" w:themeColor="background2"/>
        </w:rPr>
        <w:lastRenderedPageBreak/>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36,400 seeds/ac</w:t>
      </w:r>
    </w:p>
    <w:p w14:paraId="00000109"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i/>
          <w:color w:val="E7E6E6" w:themeColor="background2"/>
        </w:rPr>
        <w:tab/>
      </w:r>
      <w:r w:rsidRPr="002A1AC8">
        <w:rPr>
          <w:color w:val="E7E6E6" w:themeColor="background2"/>
        </w:rPr>
        <w:tab/>
        <w:t>Chemical; fall, at-planting, side-dress</w:t>
      </w:r>
    </w:p>
    <w:p w14:paraId="0000010A" w14:textId="77777777" w:rsidR="00417DD3" w:rsidRPr="002A1AC8" w:rsidRDefault="00417DD3">
      <w:pPr>
        <w:spacing w:line="240" w:lineRule="auto"/>
        <w:ind w:left="4320" w:hanging="4320"/>
        <w:rPr>
          <w:color w:val="E7E6E6" w:themeColor="background2"/>
        </w:rPr>
      </w:pPr>
    </w:p>
    <w:p w14:paraId="0000010B" w14:textId="77777777" w:rsidR="00417DD3" w:rsidRPr="002A1AC8" w:rsidRDefault="00417DD3">
      <w:pPr>
        <w:spacing w:line="240" w:lineRule="auto"/>
        <w:ind w:left="4320" w:hanging="4320"/>
        <w:rPr>
          <w:color w:val="E7E6E6" w:themeColor="background2"/>
        </w:rPr>
      </w:pPr>
    </w:p>
    <w:p w14:paraId="0000010C" w14:textId="77777777" w:rsidR="00417DD3" w:rsidRPr="002A1AC8" w:rsidRDefault="00417DD3">
      <w:pPr>
        <w:spacing w:line="240" w:lineRule="auto"/>
        <w:ind w:left="4320" w:hanging="4320"/>
        <w:rPr>
          <w:color w:val="E7E6E6" w:themeColor="background2"/>
        </w:rPr>
      </w:pPr>
    </w:p>
    <w:p w14:paraId="0000010D" w14:textId="77777777" w:rsidR="00417DD3" w:rsidRPr="002A1AC8" w:rsidRDefault="00000000">
      <w:pPr>
        <w:shd w:val="clear" w:color="auto" w:fill="auto"/>
        <w:spacing w:after="160" w:line="259" w:lineRule="auto"/>
        <w:rPr>
          <w:b/>
          <w:color w:val="E7E6E6" w:themeColor="background2"/>
          <w:sz w:val="26"/>
          <w:szCs w:val="26"/>
        </w:rPr>
      </w:pPr>
      <w:r w:rsidRPr="002A1AC8">
        <w:rPr>
          <w:color w:val="E7E6E6" w:themeColor="background2"/>
        </w:rPr>
        <w:br w:type="page"/>
      </w:r>
    </w:p>
    <w:p w14:paraId="0000010E" w14:textId="385F4ADA" w:rsidR="00417DD3" w:rsidRDefault="00000000">
      <w:pPr>
        <w:pStyle w:val="Heading1"/>
      </w:pPr>
      <w:r>
        <w:lastRenderedPageBreak/>
        <w:t xml:space="preserve">Appendix I. </w:t>
      </w:r>
      <w:r w:rsidR="005B15D6">
        <w:t xml:space="preserve">Joe </w:t>
      </w:r>
      <w:r w:rsidR="002A1AC8">
        <w:t>Bragger</w:t>
      </w:r>
    </w:p>
    <w:p w14:paraId="0000010F"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b/>
          <w:color w:val="E7E6E6" w:themeColor="background2"/>
          <w:sz w:val="20"/>
          <w:szCs w:val="20"/>
        </w:rPr>
        <w:t>“</w:t>
      </w:r>
      <w:r w:rsidRPr="002A1AC8">
        <w:rPr>
          <w:rFonts w:eastAsia="Chaparral Pro" w:cs="Chaparral Pro"/>
          <w:color w:val="E7E6E6" w:themeColor="background2"/>
          <w:sz w:val="20"/>
          <w:szCs w:val="20"/>
        </w:rPr>
        <w:t>[I] need to continue testing the hypothesis, perhaps at lower ratios of difference.”</w:t>
      </w:r>
    </w:p>
    <w:p w14:paraId="00000110"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loss</w:t>
      </w:r>
      <w:r w:rsidRPr="002A1AC8">
        <w:rPr>
          <w:color w:val="E7E6E6" w:themeColor="background2"/>
        </w:rPr>
        <w:t xml:space="preserve"> compared to the typical N rate. A 65 </w:t>
      </w:r>
      <w:proofErr w:type="spellStart"/>
      <w:r w:rsidRPr="002A1AC8">
        <w:rPr>
          <w:color w:val="E7E6E6" w:themeColor="background2"/>
        </w:rPr>
        <w:t>lb</w:t>
      </w:r>
      <w:proofErr w:type="spellEnd"/>
      <w:r w:rsidRPr="002A1AC8">
        <w:rPr>
          <w:color w:val="E7E6E6" w:themeColor="background2"/>
        </w:rPr>
        <w:t xml:space="preserve"> N/ac reduction was likely too large this year, but there may be potential for financial savings with a smaller N reduction. </w:t>
      </w:r>
    </w:p>
    <w:p w14:paraId="00000111" w14:textId="77777777" w:rsidR="00417DD3" w:rsidRPr="002A1AC8" w:rsidRDefault="00417DD3">
      <w:pPr>
        <w:spacing w:line="240" w:lineRule="auto"/>
        <w:rPr>
          <w:color w:val="E7E6E6" w:themeColor="background2"/>
        </w:rPr>
      </w:pPr>
    </w:p>
    <w:p w14:paraId="00000112" w14:textId="70A6ACDF" w:rsidR="00417DD3" w:rsidRPr="002A1AC8" w:rsidRDefault="005B15D6">
      <w:pPr>
        <w:spacing w:line="240" w:lineRule="auto"/>
        <w:rPr>
          <w:color w:val="E7E6E6" w:themeColor="background2"/>
        </w:rPr>
      </w:pPr>
      <w:r>
        <w:rPr>
          <w:noProof/>
          <w:color w:val="E7E6E6" w:themeColor="background2"/>
        </w:rPr>
        <w:drawing>
          <wp:inline distT="0" distB="0" distL="0" distR="0" wp14:anchorId="4542D9E0" wp14:editId="10A38606">
            <wp:extent cx="5943600" cy="5200650"/>
            <wp:effectExtent l="0" t="0" r="0" b="0"/>
            <wp:docPr id="1299896152" name="Picture 18"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96152" name="Picture 18" descr="A close-up of a graph&#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13"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I1. Summary of trial results</w:t>
      </w:r>
    </w:p>
    <w:p w14:paraId="00000114" w14:textId="77777777" w:rsidR="00417DD3" w:rsidRPr="002A1AC8" w:rsidRDefault="00417DD3">
      <w:pPr>
        <w:shd w:val="clear" w:color="auto" w:fill="FFCA31"/>
        <w:spacing w:line="240" w:lineRule="auto"/>
        <w:jc w:val="center"/>
        <w:rPr>
          <w:rFonts w:eastAsia="Chaparral Pro" w:cs="Chaparral Pro"/>
          <w:color w:val="E7E6E6" w:themeColor="background2"/>
          <w:sz w:val="28"/>
          <w:szCs w:val="28"/>
        </w:rPr>
      </w:pPr>
    </w:p>
    <w:p w14:paraId="00000115" w14:textId="77777777" w:rsidR="00417DD3" w:rsidRPr="002A1AC8" w:rsidRDefault="00417DD3">
      <w:pPr>
        <w:spacing w:line="240" w:lineRule="auto"/>
        <w:rPr>
          <w:color w:val="E7E6E6" w:themeColor="background2"/>
        </w:rPr>
      </w:pPr>
    </w:p>
    <w:p w14:paraId="00000116" w14:textId="77777777" w:rsidR="00417DD3" w:rsidRPr="002A1AC8" w:rsidRDefault="00000000">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 xml:space="preserve">No-till soybeans, no-till oats, no-till corn, no-till cereal rye, clover cover crop, multi-species cover crop, </w:t>
      </w:r>
      <w:proofErr w:type="gramStart"/>
      <w:r w:rsidRPr="002A1AC8">
        <w:rPr>
          <w:color w:val="E7E6E6" w:themeColor="background2"/>
        </w:rPr>
        <w:t>grazing</w:t>
      </w:r>
      <w:proofErr w:type="gramEnd"/>
    </w:p>
    <w:p w14:paraId="00000117"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Rye and multi-species summer-planted cover crop</w:t>
      </w:r>
    </w:p>
    <w:p w14:paraId="00000118"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0.3 acres</w:t>
      </w:r>
    </w:p>
    <w:p w14:paraId="00000119"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color w:val="E7E6E6" w:themeColor="background2"/>
        </w:rPr>
        <w:tab/>
        <w:t>May 17, 2022/November 11, 2022</w:t>
      </w:r>
    </w:p>
    <w:p w14:paraId="0000011A"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33,000 seeds/ac</w:t>
      </w:r>
    </w:p>
    <w:p w14:paraId="0000011B" w14:textId="77777777" w:rsidR="00417DD3" w:rsidRPr="002A1AC8" w:rsidRDefault="00000000">
      <w:pPr>
        <w:spacing w:line="240" w:lineRule="auto"/>
        <w:rPr>
          <w:color w:val="E7E6E6" w:themeColor="background2"/>
        </w:rPr>
      </w:pPr>
      <w:r w:rsidRPr="002A1AC8">
        <w:rPr>
          <w:i/>
          <w:color w:val="E7E6E6" w:themeColor="background2"/>
        </w:rPr>
        <w:lastRenderedPageBreak/>
        <w:t>Nitrogen sources and timing:</w:t>
      </w:r>
      <w:r w:rsidRPr="002A1AC8">
        <w:rPr>
          <w:i/>
          <w:color w:val="E7E6E6" w:themeColor="background2"/>
        </w:rPr>
        <w:tab/>
      </w:r>
      <w:r w:rsidRPr="002A1AC8">
        <w:rPr>
          <w:color w:val="E7E6E6" w:themeColor="background2"/>
        </w:rPr>
        <w:tab/>
        <w:t>Chemical; at planting, side-dress</w:t>
      </w:r>
    </w:p>
    <w:p w14:paraId="0000011C" w14:textId="77777777" w:rsidR="00417DD3" w:rsidRPr="002A1AC8" w:rsidRDefault="00417DD3">
      <w:pPr>
        <w:rPr>
          <w:color w:val="E7E6E6" w:themeColor="background2"/>
        </w:rPr>
      </w:pPr>
    </w:p>
    <w:p w14:paraId="0000011D" w14:textId="7BDF1BC0" w:rsidR="00417DD3" w:rsidRPr="002A1AC8" w:rsidRDefault="00000000">
      <w:pPr>
        <w:pStyle w:val="Heading1"/>
        <w:rPr>
          <w:color w:val="E7E6E6" w:themeColor="background2"/>
        </w:rPr>
      </w:pPr>
      <w:r w:rsidRPr="002A1AC8">
        <w:rPr>
          <w:color w:val="E7E6E6" w:themeColor="background2"/>
        </w:rPr>
        <w:br w:type="page"/>
      </w:r>
      <w:r>
        <w:lastRenderedPageBreak/>
        <w:t xml:space="preserve">Appendix J. </w:t>
      </w:r>
      <w:r w:rsidR="005B15D6">
        <w:t xml:space="preserve">Sean </w:t>
      </w:r>
      <w:r w:rsidR="001B26D7">
        <w:t>Dengler</w:t>
      </w:r>
    </w:p>
    <w:p w14:paraId="0000011E"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“My search for optimum N rates isn't over yet.”</w:t>
      </w:r>
    </w:p>
    <w:p w14:paraId="0000011F"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50 </w:t>
      </w:r>
      <w:proofErr w:type="spellStart"/>
      <w:r w:rsidRPr="002A1AC8">
        <w:rPr>
          <w:color w:val="E7E6E6" w:themeColor="background2"/>
        </w:rPr>
        <w:t>lb</w:t>
      </w:r>
      <w:proofErr w:type="spellEnd"/>
      <w:r w:rsidRPr="002A1AC8">
        <w:rPr>
          <w:color w:val="E7E6E6" w:themeColor="background2"/>
        </w:rPr>
        <w:t xml:space="preserve"> N/ac reduction saved money this year, however this was likely influenced by the drought which rendered yields less responsive to N. </w:t>
      </w:r>
    </w:p>
    <w:p w14:paraId="00000120" w14:textId="6275A1C2" w:rsidR="00417DD3" w:rsidRPr="002A1AC8" w:rsidRDefault="005B15D6">
      <w:pPr>
        <w:spacing w:line="240" w:lineRule="auto"/>
        <w:rPr>
          <w:color w:val="E7E6E6" w:themeColor="background2"/>
        </w:rPr>
      </w:pPr>
      <w:r>
        <w:rPr>
          <w:noProof/>
          <w:color w:val="E7E6E6" w:themeColor="background2"/>
        </w:rPr>
        <w:drawing>
          <wp:inline distT="0" distB="0" distL="0" distR="0" wp14:anchorId="55CB7AFF" wp14:editId="7051E3F8">
            <wp:extent cx="5943600" cy="5200650"/>
            <wp:effectExtent l="0" t="0" r="0" b="0"/>
            <wp:docPr id="1598704013" name="Picture 19"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04013" name="Picture 19" descr="A close-up of a graph&#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21" w14:textId="77777777" w:rsidR="00417DD3" w:rsidRPr="002A1AC8" w:rsidRDefault="00417DD3">
      <w:pPr>
        <w:spacing w:line="240" w:lineRule="auto"/>
        <w:rPr>
          <w:color w:val="E7E6E6" w:themeColor="background2"/>
        </w:rPr>
      </w:pPr>
    </w:p>
    <w:p w14:paraId="00000122"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J1. Summary of trial results</w:t>
      </w:r>
    </w:p>
    <w:p w14:paraId="00000123" w14:textId="77777777" w:rsidR="00417DD3" w:rsidRPr="002A1AC8" w:rsidRDefault="00417DD3">
      <w:pPr>
        <w:spacing w:line="240" w:lineRule="auto"/>
        <w:rPr>
          <w:color w:val="E7E6E6" w:themeColor="background2"/>
        </w:rPr>
      </w:pPr>
    </w:p>
    <w:p w14:paraId="00000124" w14:textId="77777777" w:rsidR="00417DD3" w:rsidRPr="002A1AC8" w:rsidRDefault="00417DD3">
      <w:pPr>
        <w:spacing w:line="240" w:lineRule="auto"/>
        <w:rPr>
          <w:color w:val="E7E6E6" w:themeColor="background2"/>
        </w:rPr>
      </w:pPr>
    </w:p>
    <w:p w14:paraId="00000125" w14:textId="77777777" w:rsidR="00417DD3" w:rsidRPr="002A1AC8" w:rsidRDefault="00000000">
      <w:pPr>
        <w:spacing w:line="240" w:lineRule="auto"/>
        <w:ind w:left="3600" w:hanging="3600"/>
        <w:rPr>
          <w:color w:val="E7E6E6" w:themeColor="background2"/>
        </w:rPr>
      </w:pPr>
      <w:r w:rsidRPr="002A1AC8">
        <w:rPr>
          <w:i/>
          <w:color w:val="E7E6E6" w:themeColor="background2"/>
        </w:rPr>
        <w:t>Historical cropping system (5 year):</w:t>
      </w:r>
      <w:r w:rsidRPr="002A1AC8">
        <w:rPr>
          <w:i/>
          <w:color w:val="E7E6E6" w:themeColor="background2"/>
        </w:rPr>
        <w:tab/>
      </w:r>
      <w:r w:rsidRPr="002A1AC8">
        <w:rPr>
          <w:color w:val="E7E6E6" w:themeColor="background2"/>
        </w:rPr>
        <w:t>No-till corn, no-till soybeans, wheat cover crop, wheat/turnip cover crop, grazing</w:t>
      </w:r>
    </w:p>
    <w:p w14:paraId="00000126" w14:textId="77777777" w:rsidR="00417DD3" w:rsidRPr="002A1AC8" w:rsidRDefault="00000000">
      <w:pPr>
        <w:spacing w:line="240" w:lineRule="auto"/>
        <w:rPr>
          <w:i/>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Soybeans and winter wheat cover crop (aerially applied)</w:t>
      </w:r>
    </w:p>
    <w:p w14:paraId="00000127"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color w:val="E7E6E6" w:themeColor="background2"/>
        </w:rPr>
        <w:tab/>
      </w:r>
      <w:r w:rsidRPr="002A1AC8">
        <w:rPr>
          <w:color w:val="E7E6E6" w:themeColor="background2"/>
        </w:rPr>
        <w:tab/>
        <w:t xml:space="preserve">4 reps, 50 feet wide, length not </w:t>
      </w:r>
      <w:proofErr w:type="gramStart"/>
      <w:r w:rsidRPr="002A1AC8">
        <w:rPr>
          <w:color w:val="E7E6E6" w:themeColor="background2"/>
        </w:rPr>
        <w:t>reported</w:t>
      </w:r>
      <w:proofErr w:type="gramEnd"/>
    </w:p>
    <w:p w14:paraId="00000128"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color w:val="E7E6E6" w:themeColor="background2"/>
        </w:rPr>
        <w:tab/>
      </w:r>
      <w:r w:rsidRPr="002A1AC8">
        <w:rPr>
          <w:color w:val="E7E6E6" w:themeColor="background2"/>
        </w:rPr>
        <w:tab/>
        <w:t>May 22, 2022/October 13, 2022</w:t>
      </w:r>
    </w:p>
    <w:p w14:paraId="00000129"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20 </w:t>
      </w:r>
      <w:proofErr w:type="gramStart"/>
      <w:r w:rsidRPr="002A1AC8">
        <w:rPr>
          <w:color w:val="E7E6E6" w:themeColor="background2"/>
        </w:rPr>
        <w:t>inch</w:t>
      </w:r>
      <w:proofErr w:type="gramEnd"/>
      <w:r w:rsidRPr="002A1AC8">
        <w:rPr>
          <w:color w:val="E7E6E6" w:themeColor="background2"/>
        </w:rPr>
        <w:t>; 37,000 seeds/ac</w:t>
      </w:r>
    </w:p>
    <w:p w14:paraId="0000012A" w14:textId="77777777" w:rsidR="00417DD3" w:rsidRPr="002A1AC8" w:rsidRDefault="00000000">
      <w:pPr>
        <w:spacing w:line="240" w:lineRule="auto"/>
        <w:rPr>
          <w:color w:val="E7E6E6" w:themeColor="background2"/>
        </w:rPr>
      </w:pPr>
      <w:r w:rsidRPr="002A1AC8">
        <w:rPr>
          <w:i/>
          <w:color w:val="E7E6E6" w:themeColor="background2"/>
        </w:rPr>
        <w:lastRenderedPageBreak/>
        <w:t>Nitrogen sources and timing:</w:t>
      </w:r>
      <w:r w:rsidRPr="002A1AC8">
        <w:rPr>
          <w:i/>
          <w:color w:val="E7E6E6" w:themeColor="background2"/>
        </w:rPr>
        <w:tab/>
      </w:r>
      <w:r w:rsidRPr="002A1AC8">
        <w:rPr>
          <w:color w:val="E7E6E6" w:themeColor="background2"/>
        </w:rPr>
        <w:tab/>
        <w:t>Organic, chemical; fall</w:t>
      </w:r>
    </w:p>
    <w:p w14:paraId="0000012B" w14:textId="77777777" w:rsidR="00417DD3" w:rsidRPr="002A1AC8" w:rsidRDefault="00417DD3">
      <w:pPr>
        <w:rPr>
          <w:color w:val="E7E6E6" w:themeColor="background2"/>
        </w:rPr>
      </w:pPr>
    </w:p>
    <w:p w14:paraId="0000012C" w14:textId="6ADC2E75" w:rsidR="00417DD3" w:rsidRPr="002A1AC8" w:rsidRDefault="00000000">
      <w:pPr>
        <w:pStyle w:val="Heading1"/>
        <w:rPr>
          <w:color w:val="E7E6E6" w:themeColor="background2"/>
        </w:rPr>
      </w:pPr>
      <w:r>
        <w:br w:type="page"/>
      </w:r>
      <w:r>
        <w:lastRenderedPageBreak/>
        <w:t xml:space="preserve">Appendix K. </w:t>
      </w:r>
      <w:r w:rsidR="005B15D6">
        <w:t xml:space="preserve">Robert </w:t>
      </w:r>
      <w:r w:rsidR="001B26D7">
        <w:t>Harvey</w:t>
      </w:r>
    </w:p>
    <w:p w14:paraId="0000012D"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 xml:space="preserve">Wayne Fredericks is ‘very likely’ to refer participating in PFI research trials to a friend or other farmers. </w:t>
      </w:r>
    </w:p>
    <w:p w14:paraId="0000012E" w14:textId="77777777" w:rsidR="00417DD3" w:rsidRPr="002A1AC8" w:rsidRDefault="00000000">
      <w:pPr>
        <w:spacing w:line="240" w:lineRule="auto"/>
        <w:rPr>
          <w:color w:val="E7E6E6" w:themeColor="background2"/>
        </w:rPr>
      </w:pPr>
      <w:r w:rsidRPr="002A1AC8">
        <w:rPr>
          <w:color w:val="E7E6E6" w:themeColor="background2"/>
        </w:rPr>
        <w:t>The financial outcome at the reduced N rate was likely a</w:t>
      </w:r>
      <w:r w:rsidRPr="002A1AC8">
        <w:rPr>
          <w:b/>
          <w:color w:val="E7E6E6" w:themeColor="background2"/>
        </w:rPr>
        <w:t xml:space="preserve"> financial loss</w:t>
      </w:r>
      <w:r w:rsidRPr="002A1AC8">
        <w:rPr>
          <w:color w:val="E7E6E6" w:themeColor="background2"/>
        </w:rPr>
        <w:t xml:space="preserve"> compared to the typical N rate. A 50 </w:t>
      </w:r>
      <w:proofErr w:type="spellStart"/>
      <w:r w:rsidRPr="002A1AC8">
        <w:rPr>
          <w:color w:val="E7E6E6" w:themeColor="background2"/>
        </w:rPr>
        <w:t>lb</w:t>
      </w:r>
      <w:proofErr w:type="spellEnd"/>
      <w:r w:rsidRPr="002A1AC8">
        <w:rPr>
          <w:color w:val="E7E6E6" w:themeColor="background2"/>
        </w:rPr>
        <w:t xml:space="preserve"> N/ac reduction was likely too large this year, but there may be potential for financial savings with a smaller N reduction. </w:t>
      </w:r>
    </w:p>
    <w:p w14:paraId="0000012F" w14:textId="03B4116D" w:rsidR="00417DD3" w:rsidRPr="002A1AC8" w:rsidRDefault="005B15D6">
      <w:pPr>
        <w:spacing w:line="240" w:lineRule="auto"/>
        <w:rPr>
          <w:color w:val="E7E6E6" w:themeColor="background2"/>
        </w:rPr>
      </w:pPr>
      <w:r>
        <w:rPr>
          <w:noProof/>
          <w:color w:val="E7E6E6" w:themeColor="background2"/>
        </w:rPr>
        <w:drawing>
          <wp:inline distT="0" distB="0" distL="0" distR="0" wp14:anchorId="2E0D334D" wp14:editId="78C31D8F">
            <wp:extent cx="5943600" cy="5200650"/>
            <wp:effectExtent l="0" t="0" r="0" b="0"/>
            <wp:docPr id="1394336250" name="Picture 20" descr="A close-up of several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36250" name="Picture 20" descr="A close-up of several graph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30"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K1. Summary of trial results</w:t>
      </w:r>
    </w:p>
    <w:p w14:paraId="00000131" w14:textId="77777777" w:rsidR="00417DD3" w:rsidRPr="002A1AC8" w:rsidRDefault="00417DD3">
      <w:pPr>
        <w:spacing w:line="240" w:lineRule="auto"/>
        <w:rPr>
          <w:color w:val="E7E6E6" w:themeColor="background2"/>
        </w:rPr>
      </w:pPr>
    </w:p>
    <w:p w14:paraId="00000132" w14:textId="77777777" w:rsidR="00417DD3" w:rsidRPr="002A1AC8" w:rsidRDefault="00417DD3">
      <w:pPr>
        <w:spacing w:line="240" w:lineRule="auto"/>
        <w:rPr>
          <w:color w:val="E7E6E6" w:themeColor="background2"/>
        </w:rPr>
      </w:pPr>
    </w:p>
    <w:p w14:paraId="00000133"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No-till soybeans, strip-till corn, cereal rye cover crops</w:t>
      </w:r>
    </w:p>
    <w:p w14:paraId="00000134"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 xml:space="preserve">Soybeans and cereal rye/winter camelina cover </w:t>
      </w:r>
      <w:proofErr w:type="gramStart"/>
      <w:r w:rsidRPr="002A1AC8">
        <w:rPr>
          <w:color w:val="E7E6E6" w:themeColor="background2"/>
        </w:rPr>
        <w:t>crop</w:t>
      </w:r>
      <w:proofErr w:type="gramEnd"/>
    </w:p>
    <w:p w14:paraId="00000135"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0.6 acres</w:t>
      </w:r>
    </w:p>
    <w:p w14:paraId="00000136"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7, 2022/October 19, 2022</w:t>
      </w:r>
    </w:p>
    <w:p w14:paraId="00000137"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34,680 seeds/ac</w:t>
      </w:r>
    </w:p>
    <w:p w14:paraId="00000138"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i/>
          <w:color w:val="E7E6E6" w:themeColor="background2"/>
        </w:rPr>
        <w:tab/>
      </w:r>
      <w:r w:rsidRPr="002A1AC8">
        <w:rPr>
          <w:color w:val="E7E6E6" w:themeColor="background2"/>
        </w:rPr>
        <w:tab/>
        <w:t>Chemical; fall, at planting, side-dress</w:t>
      </w:r>
    </w:p>
    <w:p w14:paraId="00000139" w14:textId="77777777" w:rsidR="00417DD3" w:rsidRPr="002A1AC8" w:rsidRDefault="00417DD3">
      <w:pPr>
        <w:rPr>
          <w:color w:val="E7E6E6" w:themeColor="background2"/>
        </w:rPr>
      </w:pPr>
    </w:p>
    <w:p w14:paraId="0000013A" w14:textId="77777777" w:rsidR="00417DD3" w:rsidRDefault="00000000">
      <w:pPr>
        <w:shd w:val="clear" w:color="auto" w:fill="auto"/>
        <w:spacing w:after="160" w:line="259" w:lineRule="auto"/>
        <w:rPr>
          <w:b/>
          <w:color w:val="000000"/>
        </w:rPr>
      </w:pPr>
      <w:r>
        <w:lastRenderedPageBreak/>
        <w:br w:type="page"/>
      </w:r>
    </w:p>
    <w:p w14:paraId="0000013B" w14:textId="061D280E" w:rsidR="00417DD3" w:rsidRPr="002A1AC8" w:rsidRDefault="00000000">
      <w:pPr>
        <w:pStyle w:val="Heading1"/>
        <w:rPr>
          <w:color w:val="E7E6E6" w:themeColor="background2"/>
        </w:rPr>
      </w:pPr>
      <w:r>
        <w:lastRenderedPageBreak/>
        <w:t xml:space="preserve">Appendix L. </w:t>
      </w:r>
      <w:r w:rsidR="005B15D6">
        <w:t xml:space="preserve">Josh </w:t>
      </w:r>
      <w:r w:rsidR="001B26D7">
        <w:t>Hiemstra</w:t>
      </w:r>
    </w:p>
    <w:p w14:paraId="0000013C"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“I'm hoping to involve my daughter and use this experience as an opportunity to interest her in the farm operation.”</w:t>
      </w:r>
    </w:p>
    <w:p w14:paraId="0000013D" w14:textId="77777777" w:rsidR="00417DD3" w:rsidRPr="002A1AC8" w:rsidRDefault="00000000">
      <w:pPr>
        <w:spacing w:line="240" w:lineRule="auto"/>
        <w:rPr>
          <w:color w:val="E7E6E6" w:themeColor="background2"/>
        </w:rPr>
      </w:pPr>
      <w:r w:rsidRPr="002A1AC8">
        <w:rPr>
          <w:color w:val="E7E6E6" w:themeColor="background2"/>
        </w:rPr>
        <w:t>The financial outcome at the reduced N rate was likely a</w:t>
      </w:r>
      <w:r w:rsidRPr="002A1AC8">
        <w:rPr>
          <w:b/>
          <w:color w:val="E7E6E6" w:themeColor="background2"/>
        </w:rPr>
        <w:t xml:space="preserve"> financial loss</w:t>
      </w:r>
      <w:r w:rsidRPr="002A1AC8">
        <w:rPr>
          <w:color w:val="E7E6E6" w:themeColor="background2"/>
        </w:rPr>
        <w:t xml:space="preserve"> compared to the typical N rate. A 49 </w:t>
      </w:r>
      <w:proofErr w:type="spellStart"/>
      <w:r w:rsidRPr="002A1AC8">
        <w:rPr>
          <w:color w:val="E7E6E6" w:themeColor="background2"/>
        </w:rPr>
        <w:t>lb</w:t>
      </w:r>
      <w:proofErr w:type="spellEnd"/>
      <w:r w:rsidRPr="002A1AC8">
        <w:rPr>
          <w:color w:val="E7E6E6" w:themeColor="background2"/>
        </w:rPr>
        <w:t xml:space="preserve"> N/ac reduction was likely too large this year, but there may be potential for financial savings with a smaller N reduction. </w:t>
      </w:r>
    </w:p>
    <w:p w14:paraId="0000013E" w14:textId="6FF17BCF" w:rsidR="00417DD3" w:rsidRPr="002A1AC8" w:rsidRDefault="005B15D6">
      <w:pPr>
        <w:spacing w:line="240" w:lineRule="auto"/>
        <w:rPr>
          <w:color w:val="E7E6E6" w:themeColor="background2"/>
        </w:rPr>
      </w:pPr>
      <w:r>
        <w:rPr>
          <w:noProof/>
          <w:color w:val="E7E6E6" w:themeColor="background2"/>
        </w:rPr>
        <w:drawing>
          <wp:inline distT="0" distB="0" distL="0" distR="0" wp14:anchorId="1E2797DB" wp14:editId="57692BD3">
            <wp:extent cx="5943600" cy="5200650"/>
            <wp:effectExtent l="0" t="0" r="0" b="0"/>
            <wp:docPr id="1917567928" name="Picture 2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67928" name="Picture 21" descr="A close-up of a graph&#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3F" w14:textId="77777777" w:rsidR="00417DD3" w:rsidRPr="002A1AC8" w:rsidRDefault="00417DD3">
      <w:pPr>
        <w:spacing w:line="240" w:lineRule="auto"/>
        <w:rPr>
          <w:color w:val="E7E6E6" w:themeColor="background2"/>
        </w:rPr>
      </w:pPr>
    </w:p>
    <w:p w14:paraId="00000140" w14:textId="77777777" w:rsidR="00417DD3" w:rsidRPr="002A1AC8" w:rsidRDefault="00000000">
      <w:pPr>
        <w:shd w:val="clear" w:color="auto" w:fill="FFCA31"/>
        <w:spacing w:line="240" w:lineRule="auto"/>
        <w:jc w:val="center"/>
        <w:rPr>
          <w:rFonts w:eastAsia="Chaparral Pro" w:cs="Chaparral Pro"/>
          <w:color w:val="E7E6E6" w:themeColor="background2"/>
          <w:szCs w:val="22"/>
        </w:rPr>
      </w:pPr>
      <w:r w:rsidRPr="002A1AC8">
        <w:rPr>
          <w:rFonts w:eastAsia="Chaparral Pro" w:cs="Chaparral Pro"/>
          <w:color w:val="E7E6E6" w:themeColor="background2"/>
          <w:sz w:val="28"/>
          <w:szCs w:val="28"/>
        </w:rPr>
        <w:t>Figure L1. Summary of trial results</w:t>
      </w:r>
    </w:p>
    <w:p w14:paraId="00000141" w14:textId="77777777" w:rsidR="00417DD3" w:rsidRPr="002A1AC8" w:rsidRDefault="00417DD3">
      <w:pPr>
        <w:spacing w:line="240" w:lineRule="auto"/>
        <w:rPr>
          <w:color w:val="E7E6E6" w:themeColor="background2"/>
        </w:rPr>
      </w:pPr>
    </w:p>
    <w:p w14:paraId="00000142" w14:textId="77777777" w:rsidR="00417DD3" w:rsidRPr="002A1AC8" w:rsidRDefault="00417DD3">
      <w:pPr>
        <w:spacing w:line="240" w:lineRule="auto"/>
        <w:rPr>
          <w:color w:val="E7E6E6" w:themeColor="background2"/>
        </w:rPr>
      </w:pPr>
    </w:p>
    <w:p w14:paraId="00000143"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No-till soybeans, strip-till corn, cereal rye cover crops</w:t>
      </w:r>
    </w:p>
    <w:p w14:paraId="00000144"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00000145"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0.4 acres</w:t>
      </w:r>
    </w:p>
    <w:p w14:paraId="00000146"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color w:val="E7E6E6" w:themeColor="background2"/>
        </w:rPr>
        <w:tab/>
        <w:t>April 27, 2022/October 19, 2022</w:t>
      </w:r>
    </w:p>
    <w:p w14:paraId="00000147"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32,000 seeds/ac</w:t>
      </w:r>
    </w:p>
    <w:p w14:paraId="00000148" w14:textId="77777777" w:rsidR="00417DD3" w:rsidRPr="002A1AC8" w:rsidRDefault="00000000">
      <w:pPr>
        <w:spacing w:line="240" w:lineRule="auto"/>
        <w:rPr>
          <w:color w:val="E7E6E6" w:themeColor="background2"/>
        </w:rPr>
      </w:pPr>
      <w:r w:rsidRPr="002A1AC8">
        <w:rPr>
          <w:i/>
          <w:color w:val="E7E6E6" w:themeColor="background2"/>
        </w:rPr>
        <w:lastRenderedPageBreak/>
        <w:t>Nitrogen sources and timing:</w:t>
      </w:r>
      <w:r w:rsidRPr="002A1AC8">
        <w:rPr>
          <w:i/>
          <w:color w:val="E7E6E6" w:themeColor="background2"/>
        </w:rPr>
        <w:tab/>
      </w:r>
      <w:r w:rsidRPr="002A1AC8">
        <w:rPr>
          <w:i/>
          <w:color w:val="E7E6E6" w:themeColor="background2"/>
        </w:rPr>
        <w:tab/>
      </w:r>
      <w:r w:rsidRPr="002A1AC8">
        <w:rPr>
          <w:color w:val="E7E6E6" w:themeColor="background2"/>
        </w:rPr>
        <w:t>Chemical; winter, at-planting, side-dress</w:t>
      </w:r>
    </w:p>
    <w:p w14:paraId="00000149" w14:textId="77777777" w:rsidR="00417DD3" w:rsidRPr="002A1AC8" w:rsidRDefault="00417DD3">
      <w:pPr>
        <w:rPr>
          <w:color w:val="E7E6E6" w:themeColor="background2"/>
        </w:rPr>
      </w:pPr>
    </w:p>
    <w:p w14:paraId="0000014A" w14:textId="77777777" w:rsidR="00417DD3" w:rsidRPr="002A1AC8" w:rsidRDefault="00000000">
      <w:pPr>
        <w:shd w:val="clear" w:color="auto" w:fill="auto"/>
        <w:spacing w:after="160" w:line="259" w:lineRule="auto"/>
        <w:rPr>
          <w:b/>
          <w:color w:val="E7E6E6" w:themeColor="background2"/>
        </w:rPr>
      </w:pPr>
      <w:r w:rsidRPr="002A1AC8">
        <w:rPr>
          <w:color w:val="E7E6E6" w:themeColor="background2"/>
        </w:rPr>
        <w:br w:type="page"/>
      </w:r>
    </w:p>
    <w:p w14:paraId="0000014B" w14:textId="625D6A3C" w:rsidR="00417DD3" w:rsidRPr="002A1AC8" w:rsidRDefault="00000000">
      <w:pPr>
        <w:pStyle w:val="Heading1"/>
        <w:rPr>
          <w:color w:val="E7E6E6" w:themeColor="background2"/>
        </w:rPr>
      </w:pPr>
      <w:r>
        <w:lastRenderedPageBreak/>
        <w:t xml:space="preserve">Appendix M. </w:t>
      </w:r>
      <w:r w:rsidR="005B15D6">
        <w:t>J</w:t>
      </w:r>
      <w:ins w:id="30" w:author="Stefan Gailans" w:date="2024-02-05T14:17:00Z">
        <w:r w:rsidR="000471CB">
          <w:t>.</w:t>
        </w:r>
      </w:ins>
      <w:r w:rsidR="005B15D6">
        <w:t>D</w:t>
      </w:r>
      <w:ins w:id="31" w:author="Stefan Gailans" w:date="2024-02-05T14:17:00Z">
        <w:r w:rsidR="000471CB">
          <w:t>.</w:t>
        </w:r>
      </w:ins>
      <w:r w:rsidR="005B15D6">
        <w:t xml:space="preserve"> </w:t>
      </w:r>
      <w:r w:rsidR="001B26D7">
        <w:t>Hollingsworth</w:t>
      </w:r>
    </w:p>
    <w:p w14:paraId="0000014C"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 xml:space="preserve">While Kevin wanted to help others, he also “gained knowledge and had fun!” </w:t>
      </w:r>
    </w:p>
    <w:p w14:paraId="0000014D"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loss</w:t>
      </w:r>
      <w:r w:rsidRPr="002A1AC8">
        <w:rPr>
          <w:color w:val="E7E6E6" w:themeColor="background2"/>
        </w:rPr>
        <w:t xml:space="preserve"> compared to the typical N rate. A 46 </w:t>
      </w:r>
      <w:proofErr w:type="spellStart"/>
      <w:r w:rsidRPr="002A1AC8">
        <w:rPr>
          <w:color w:val="E7E6E6" w:themeColor="background2"/>
        </w:rPr>
        <w:t>lb</w:t>
      </w:r>
      <w:proofErr w:type="spellEnd"/>
      <w:r w:rsidRPr="002A1AC8">
        <w:rPr>
          <w:color w:val="E7E6E6" w:themeColor="background2"/>
        </w:rPr>
        <w:t xml:space="preserve"> N/ac reduction was likely too large this year, but there may be potential for financial savings with a smaller N reduction. </w:t>
      </w:r>
    </w:p>
    <w:p w14:paraId="0000014E" w14:textId="77777777" w:rsidR="00417DD3" w:rsidRPr="002A1AC8" w:rsidRDefault="00417DD3">
      <w:pPr>
        <w:spacing w:line="240" w:lineRule="auto"/>
        <w:rPr>
          <w:color w:val="E7E6E6" w:themeColor="background2"/>
        </w:rPr>
      </w:pPr>
    </w:p>
    <w:p w14:paraId="0000014F" w14:textId="13749634" w:rsidR="00417DD3" w:rsidRPr="002A1AC8" w:rsidRDefault="005B15D6">
      <w:pPr>
        <w:spacing w:line="240" w:lineRule="auto"/>
        <w:rPr>
          <w:color w:val="E7E6E6" w:themeColor="background2"/>
        </w:rPr>
      </w:pPr>
      <w:r>
        <w:rPr>
          <w:noProof/>
          <w:color w:val="E7E6E6" w:themeColor="background2"/>
        </w:rPr>
        <w:drawing>
          <wp:inline distT="0" distB="0" distL="0" distR="0" wp14:anchorId="7AB2FFE2" wp14:editId="52BDD38A">
            <wp:extent cx="5943600" cy="5200650"/>
            <wp:effectExtent l="0" t="0" r="0" b="0"/>
            <wp:docPr id="1944441709" name="Picture 22" descr="A close-up of several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1709" name="Picture 22" descr="A close-up of several graph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50"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M1. Summary of trial results</w:t>
      </w:r>
    </w:p>
    <w:p w14:paraId="00000151" w14:textId="77777777" w:rsidR="00417DD3" w:rsidRPr="002A1AC8" w:rsidRDefault="00417DD3">
      <w:pPr>
        <w:spacing w:line="240" w:lineRule="auto"/>
        <w:rPr>
          <w:color w:val="E7E6E6" w:themeColor="background2"/>
        </w:rPr>
      </w:pPr>
    </w:p>
    <w:p w14:paraId="00000152" w14:textId="77777777" w:rsidR="00417DD3" w:rsidRPr="002A1AC8" w:rsidRDefault="00417DD3">
      <w:pPr>
        <w:spacing w:line="240" w:lineRule="auto"/>
        <w:rPr>
          <w:color w:val="E7E6E6" w:themeColor="background2"/>
        </w:rPr>
      </w:pPr>
    </w:p>
    <w:p w14:paraId="00000153" w14:textId="77777777" w:rsidR="00417DD3" w:rsidRPr="002A1AC8" w:rsidRDefault="00000000">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No-till soybeans, no-till corn, wheat or cereal rye cover crops, grazing</w:t>
      </w:r>
    </w:p>
    <w:p w14:paraId="00000154"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00000155"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1 acre</w:t>
      </w:r>
    </w:p>
    <w:p w14:paraId="00000156"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9, 2022/September 25, 2022</w:t>
      </w:r>
    </w:p>
    <w:p w14:paraId="00000157"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32,000 seeds/ac</w:t>
      </w:r>
    </w:p>
    <w:p w14:paraId="00000158" w14:textId="77777777" w:rsidR="00417DD3" w:rsidRPr="002A1AC8" w:rsidRDefault="00000000">
      <w:pPr>
        <w:spacing w:line="240" w:lineRule="auto"/>
        <w:rPr>
          <w:color w:val="E7E6E6" w:themeColor="background2"/>
        </w:rPr>
      </w:pPr>
      <w:r w:rsidRPr="002A1AC8">
        <w:rPr>
          <w:i/>
          <w:color w:val="E7E6E6" w:themeColor="background2"/>
        </w:rPr>
        <w:lastRenderedPageBreak/>
        <w:t>Nitrogen sources and timing:</w:t>
      </w:r>
      <w:r w:rsidRPr="002A1AC8">
        <w:rPr>
          <w:i/>
          <w:color w:val="E7E6E6" w:themeColor="background2"/>
        </w:rPr>
        <w:tab/>
      </w:r>
      <w:r w:rsidRPr="002A1AC8">
        <w:rPr>
          <w:i/>
          <w:color w:val="E7E6E6" w:themeColor="background2"/>
        </w:rPr>
        <w:tab/>
      </w:r>
      <w:r w:rsidRPr="002A1AC8">
        <w:rPr>
          <w:color w:val="E7E6E6" w:themeColor="background2"/>
        </w:rPr>
        <w:t>Organic, chemical; fall, side-dress</w:t>
      </w:r>
    </w:p>
    <w:p w14:paraId="00000159" w14:textId="77777777" w:rsidR="00417DD3" w:rsidRPr="002A1AC8" w:rsidRDefault="00417DD3">
      <w:pPr>
        <w:rPr>
          <w:color w:val="E7E6E6" w:themeColor="background2"/>
        </w:rPr>
      </w:pPr>
    </w:p>
    <w:p w14:paraId="0000015A" w14:textId="77777777" w:rsidR="00417DD3" w:rsidRDefault="00000000">
      <w:pPr>
        <w:shd w:val="clear" w:color="auto" w:fill="auto"/>
        <w:spacing w:after="160" w:line="259" w:lineRule="auto"/>
        <w:rPr>
          <w:b/>
          <w:color w:val="000000"/>
          <w:sz w:val="26"/>
          <w:szCs w:val="26"/>
        </w:rPr>
      </w:pPr>
      <w:r>
        <w:br w:type="page"/>
      </w:r>
    </w:p>
    <w:p w14:paraId="0000015B" w14:textId="1957A693" w:rsidR="00417DD3" w:rsidRPr="002A1AC8" w:rsidRDefault="00000000">
      <w:pPr>
        <w:pStyle w:val="Heading1"/>
        <w:rPr>
          <w:color w:val="E7E6E6" w:themeColor="background2"/>
        </w:rPr>
      </w:pPr>
      <w:r>
        <w:lastRenderedPageBreak/>
        <w:t xml:space="preserve">Appendix N. </w:t>
      </w:r>
      <w:r w:rsidR="005B15D6">
        <w:t xml:space="preserve">Keaton </w:t>
      </w:r>
      <w:r w:rsidR="001B26D7">
        <w:t>Krueger</w:t>
      </w:r>
    </w:p>
    <w:p w14:paraId="0000015C"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“[My satisfaction with this trial’s results] was limited by the dry conditions.”</w:t>
      </w:r>
    </w:p>
    <w:p w14:paraId="0000015D"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 xml:space="preserve">financial savings </w:t>
      </w:r>
      <w:r w:rsidRPr="002A1AC8">
        <w:rPr>
          <w:color w:val="E7E6E6" w:themeColor="background2"/>
        </w:rPr>
        <w:t xml:space="preserve">compared to the typical N rate. A 50 </w:t>
      </w:r>
      <w:proofErr w:type="spellStart"/>
      <w:r w:rsidRPr="002A1AC8">
        <w:rPr>
          <w:color w:val="E7E6E6" w:themeColor="background2"/>
        </w:rPr>
        <w:t>lb</w:t>
      </w:r>
      <w:proofErr w:type="spellEnd"/>
      <w:r w:rsidRPr="002A1AC8">
        <w:rPr>
          <w:color w:val="E7E6E6" w:themeColor="background2"/>
        </w:rPr>
        <w:t xml:space="preserve"> N/ac reduction was likely too large this year, however there may be potential for financial savings with a smaller N reduction. </w:t>
      </w:r>
    </w:p>
    <w:p w14:paraId="0000015E" w14:textId="73C6F0E8" w:rsidR="00417DD3" w:rsidRPr="002A1AC8" w:rsidRDefault="005B15D6">
      <w:pPr>
        <w:spacing w:line="240" w:lineRule="auto"/>
        <w:rPr>
          <w:color w:val="E7E6E6" w:themeColor="background2"/>
        </w:rPr>
      </w:pPr>
      <w:r>
        <w:rPr>
          <w:noProof/>
          <w:color w:val="E7E6E6" w:themeColor="background2"/>
        </w:rPr>
        <w:drawing>
          <wp:inline distT="0" distB="0" distL="0" distR="0" wp14:anchorId="3214F84E" wp14:editId="473B8DDB">
            <wp:extent cx="5943600" cy="5200650"/>
            <wp:effectExtent l="0" t="0" r="0" b="0"/>
            <wp:docPr id="763934777" name="Picture 23"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34777" name="Picture 23" descr="A close-up of a graph&#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5F" w14:textId="77777777" w:rsidR="00417DD3" w:rsidRPr="002A1AC8" w:rsidRDefault="00417DD3">
      <w:pPr>
        <w:spacing w:line="240" w:lineRule="auto"/>
        <w:rPr>
          <w:color w:val="E7E6E6" w:themeColor="background2"/>
        </w:rPr>
      </w:pPr>
    </w:p>
    <w:p w14:paraId="00000160"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N1. Summary of trial results</w:t>
      </w:r>
    </w:p>
    <w:p w14:paraId="00000161" w14:textId="77777777" w:rsidR="00417DD3" w:rsidRPr="002A1AC8" w:rsidRDefault="00417DD3">
      <w:pPr>
        <w:spacing w:line="240" w:lineRule="auto"/>
        <w:rPr>
          <w:color w:val="E7E6E6" w:themeColor="background2"/>
        </w:rPr>
      </w:pPr>
    </w:p>
    <w:p w14:paraId="00000162" w14:textId="77777777" w:rsidR="00417DD3" w:rsidRPr="002A1AC8" w:rsidRDefault="00417DD3">
      <w:pPr>
        <w:spacing w:line="240" w:lineRule="auto"/>
        <w:rPr>
          <w:color w:val="E7E6E6" w:themeColor="background2"/>
        </w:rPr>
      </w:pPr>
    </w:p>
    <w:p w14:paraId="00000163"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Strip-till corn, no-till soybeans, cereal rye cover crop, grazing</w:t>
      </w:r>
    </w:p>
    <w:p w14:paraId="00000164"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00000165"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 xml:space="preserve">4 reps, 20 feet wide, length not </w:t>
      </w:r>
      <w:proofErr w:type="gramStart"/>
      <w:r w:rsidRPr="002A1AC8">
        <w:rPr>
          <w:color w:val="E7E6E6" w:themeColor="background2"/>
        </w:rPr>
        <w:t>reported</w:t>
      </w:r>
      <w:proofErr w:type="gramEnd"/>
    </w:p>
    <w:p w14:paraId="00000166"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color w:val="E7E6E6" w:themeColor="background2"/>
        </w:rPr>
        <w:tab/>
        <w:t>May 9, 2022/October 24, 2022</w:t>
      </w:r>
    </w:p>
    <w:p w14:paraId="00000167"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36,000 seeds/ac</w:t>
      </w:r>
    </w:p>
    <w:p w14:paraId="00000168" w14:textId="77777777" w:rsidR="00417DD3" w:rsidRPr="002A1AC8" w:rsidRDefault="00000000">
      <w:pPr>
        <w:spacing w:line="240" w:lineRule="auto"/>
        <w:rPr>
          <w:i/>
          <w:color w:val="E7E6E6" w:themeColor="background2"/>
        </w:rPr>
      </w:pPr>
      <w:r w:rsidRPr="002A1AC8">
        <w:rPr>
          <w:i/>
          <w:color w:val="E7E6E6" w:themeColor="background2"/>
        </w:rPr>
        <w:t>Nitrogen sources and timing:</w:t>
      </w:r>
      <w:r w:rsidRPr="002A1AC8">
        <w:rPr>
          <w:i/>
          <w:color w:val="E7E6E6" w:themeColor="background2"/>
        </w:rPr>
        <w:tab/>
      </w:r>
      <w:r w:rsidRPr="002A1AC8">
        <w:rPr>
          <w:i/>
          <w:color w:val="E7E6E6" w:themeColor="background2"/>
        </w:rPr>
        <w:tab/>
      </w:r>
      <w:r w:rsidRPr="002A1AC8">
        <w:rPr>
          <w:color w:val="E7E6E6" w:themeColor="background2"/>
        </w:rPr>
        <w:t>Organic, chemical; fall, spring, at-planting, side-dress</w:t>
      </w:r>
    </w:p>
    <w:p w14:paraId="00000169" w14:textId="77777777" w:rsidR="00417DD3" w:rsidRPr="002A1AC8" w:rsidRDefault="00417DD3">
      <w:pPr>
        <w:rPr>
          <w:color w:val="E7E6E6" w:themeColor="background2"/>
        </w:rPr>
      </w:pPr>
    </w:p>
    <w:p w14:paraId="0000016A" w14:textId="599F56F1" w:rsidR="00417DD3" w:rsidRPr="002A1AC8" w:rsidRDefault="00000000">
      <w:pPr>
        <w:pStyle w:val="Heading1"/>
        <w:rPr>
          <w:color w:val="E7E6E6" w:themeColor="background2"/>
        </w:rPr>
      </w:pPr>
      <w:r w:rsidRPr="002A1AC8">
        <w:rPr>
          <w:color w:val="E7E6E6" w:themeColor="background2"/>
        </w:rPr>
        <w:br w:type="page"/>
      </w:r>
      <w:r>
        <w:lastRenderedPageBreak/>
        <w:t xml:space="preserve">Appendix O. </w:t>
      </w:r>
      <w:r w:rsidR="005B15D6">
        <w:t xml:space="preserve">Ross </w:t>
      </w:r>
      <w:r w:rsidR="001B26D7">
        <w:t>McCaw</w:t>
      </w:r>
    </w:p>
    <w:p w14:paraId="0000016B"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Without [this trial], I may have cut back nitrogen too much too soon.</w:t>
      </w:r>
    </w:p>
    <w:p w14:paraId="0000016C" w14:textId="77777777" w:rsidR="00417DD3" w:rsidRPr="002A1AC8" w:rsidRDefault="00000000">
      <w:pPr>
        <w:spacing w:line="240" w:lineRule="auto"/>
        <w:rPr>
          <w:color w:val="E7E6E6" w:themeColor="background2"/>
        </w:rPr>
      </w:pPr>
      <w:r w:rsidRPr="002A1AC8">
        <w:rPr>
          <w:color w:val="E7E6E6" w:themeColor="background2"/>
        </w:rPr>
        <w:t>The financial outcome showed</w:t>
      </w:r>
      <w:r w:rsidRPr="002A1AC8">
        <w:rPr>
          <w:b/>
          <w:color w:val="E7E6E6" w:themeColor="background2"/>
        </w:rPr>
        <w:t xml:space="preserve"> losses </w:t>
      </w:r>
      <w:r w:rsidRPr="002A1AC8">
        <w:rPr>
          <w:color w:val="E7E6E6" w:themeColor="background2"/>
        </w:rPr>
        <w:t xml:space="preserve">in one trial, and </w:t>
      </w:r>
      <w:r w:rsidRPr="002A1AC8">
        <w:rPr>
          <w:b/>
          <w:color w:val="E7E6E6" w:themeColor="background2"/>
          <w:shd w:val="clear" w:color="auto" w:fill="auto"/>
        </w:rPr>
        <w:t>savings</w:t>
      </w:r>
      <w:r w:rsidRPr="002A1AC8">
        <w:rPr>
          <w:color w:val="E7E6E6" w:themeColor="background2"/>
        </w:rPr>
        <w:t xml:space="preserve"> in another. </w:t>
      </w:r>
    </w:p>
    <w:p w14:paraId="0000016D" w14:textId="77777777" w:rsidR="00417DD3" w:rsidRPr="002A1AC8" w:rsidRDefault="00417DD3">
      <w:pPr>
        <w:spacing w:line="240" w:lineRule="auto"/>
        <w:rPr>
          <w:color w:val="E7E6E6" w:themeColor="background2"/>
        </w:rPr>
      </w:pPr>
    </w:p>
    <w:p w14:paraId="0000016E" w14:textId="74AFC32A" w:rsidR="00417DD3" w:rsidRPr="002A1AC8" w:rsidRDefault="005B15D6">
      <w:pPr>
        <w:spacing w:line="240" w:lineRule="auto"/>
        <w:rPr>
          <w:color w:val="E7E6E6" w:themeColor="background2"/>
        </w:rPr>
      </w:pPr>
      <w:r>
        <w:rPr>
          <w:noProof/>
          <w:color w:val="E7E6E6" w:themeColor="background2"/>
        </w:rPr>
        <w:lastRenderedPageBreak/>
        <w:drawing>
          <wp:inline distT="0" distB="0" distL="0" distR="0" wp14:anchorId="15DF1F77" wp14:editId="2E9C8F8B">
            <wp:extent cx="5486400" cy="8229600"/>
            <wp:effectExtent l="0" t="0" r="0" b="0"/>
            <wp:docPr id="1292381050" name="Picture 24"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81050" name="Picture 24" descr="A close-up of a graph&#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p>
    <w:p w14:paraId="0000016F"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lastRenderedPageBreak/>
        <w:t>Figure O1. Summary of trial results</w:t>
      </w:r>
    </w:p>
    <w:p w14:paraId="00000170" w14:textId="77777777" w:rsidR="00417DD3" w:rsidRPr="002A1AC8" w:rsidRDefault="00417DD3">
      <w:pPr>
        <w:spacing w:line="240" w:lineRule="auto"/>
        <w:rPr>
          <w:color w:val="E7E6E6" w:themeColor="background2"/>
        </w:rPr>
      </w:pPr>
    </w:p>
    <w:p w14:paraId="00000171" w14:textId="77777777" w:rsidR="00417DD3" w:rsidRPr="002A1AC8" w:rsidRDefault="00000000">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No-till corn, no-till soybeans, cereal rye cover crop, rye/turnip/rape cover crop, rye/turnip cover crop</w:t>
      </w:r>
    </w:p>
    <w:p w14:paraId="00000172"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00000173"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1 acre</w:t>
      </w:r>
    </w:p>
    <w:p w14:paraId="00000174"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13, 2022/October 26, 2022</w:t>
      </w:r>
    </w:p>
    <w:p w14:paraId="00000175"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34,000 seeds/ac</w:t>
      </w:r>
    </w:p>
    <w:p w14:paraId="00000176"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color w:val="E7E6E6" w:themeColor="background2"/>
        </w:rPr>
        <w:tab/>
      </w:r>
      <w:r w:rsidRPr="002A1AC8">
        <w:rPr>
          <w:color w:val="E7E6E6" w:themeColor="background2"/>
        </w:rPr>
        <w:tab/>
        <w:t>Chemical; at-planting, side-dress</w:t>
      </w:r>
    </w:p>
    <w:p w14:paraId="00000177" w14:textId="77777777" w:rsidR="00417DD3" w:rsidRPr="002A1AC8" w:rsidRDefault="00417DD3">
      <w:pPr>
        <w:rPr>
          <w:color w:val="E7E6E6" w:themeColor="background2"/>
        </w:rPr>
      </w:pPr>
    </w:p>
    <w:p w14:paraId="00000178" w14:textId="77777777" w:rsidR="00417DD3" w:rsidRDefault="00000000">
      <w:pPr>
        <w:shd w:val="clear" w:color="auto" w:fill="auto"/>
        <w:spacing w:after="160" w:line="259" w:lineRule="auto"/>
        <w:rPr>
          <w:b/>
          <w:color w:val="000000"/>
        </w:rPr>
      </w:pPr>
      <w:r>
        <w:br w:type="page"/>
      </w:r>
    </w:p>
    <w:p w14:paraId="00000179" w14:textId="74064A09" w:rsidR="00417DD3" w:rsidRPr="002A1AC8" w:rsidRDefault="00000000">
      <w:pPr>
        <w:pStyle w:val="Heading1"/>
        <w:rPr>
          <w:color w:val="E7E6E6" w:themeColor="background2"/>
          <w:sz w:val="22"/>
          <w:szCs w:val="22"/>
        </w:rPr>
      </w:pPr>
      <w:r>
        <w:rPr>
          <w:sz w:val="22"/>
          <w:szCs w:val="22"/>
        </w:rPr>
        <w:lastRenderedPageBreak/>
        <w:t xml:space="preserve">Appendix P. </w:t>
      </w:r>
      <w:r w:rsidR="000C17F3">
        <w:rPr>
          <w:sz w:val="22"/>
          <w:szCs w:val="22"/>
        </w:rPr>
        <w:t xml:space="preserve">Mark </w:t>
      </w:r>
      <w:r w:rsidR="001B26D7">
        <w:rPr>
          <w:sz w:val="22"/>
          <w:szCs w:val="22"/>
        </w:rPr>
        <w:t>Peterson</w:t>
      </w:r>
    </w:p>
    <w:p w14:paraId="0000017A"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Oftentimes, side-dressing is just assumed to be necessary for an in-season N supply. It was eye-opening to see no significant yield difference.</w:t>
      </w:r>
      <w:r w:rsidRPr="002A1AC8">
        <w:rPr>
          <w:rFonts w:eastAsia="Chaparral Pro" w:cs="Chaparral Pro"/>
          <w:color w:val="E7E6E6" w:themeColor="background2"/>
          <w:sz w:val="20"/>
          <w:szCs w:val="20"/>
        </w:rPr>
        <w:br/>
        <w:t>between manure-only and manure + side dressing.</w:t>
      </w:r>
    </w:p>
    <w:p w14:paraId="0000017B"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74 </w:t>
      </w:r>
      <w:proofErr w:type="spellStart"/>
      <w:r w:rsidRPr="002A1AC8">
        <w:rPr>
          <w:color w:val="E7E6E6" w:themeColor="background2"/>
        </w:rPr>
        <w:t>lb</w:t>
      </w:r>
      <w:proofErr w:type="spellEnd"/>
      <w:r w:rsidRPr="002A1AC8">
        <w:rPr>
          <w:color w:val="E7E6E6" w:themeColor="background2"/>
        </w:rPr>
        <w:t xml:space="preserve"> N/ac reduction saved money this year, however this was likely influenced by the drought which rendered yields less responsive to N. </w:t>
      </w:r>
    </w:p>
    <w:p w14:paraId="0000017C" w14:textId="62822650" w:rsidR="00417DD3" w:rsidRPr="002A1AC8" w:rsidRDefault="005B15D6">
      <w:pPr>
        <w:spacing w:line="240" w:lineRule="auto"/>
        <w:rPr>
          <w:color w:val="E7E6E6" w:themeColor="background2"/>
        </w:rPr>
      </w:pPr>
      <w:r>
        <w:rPr>
          <w:noProof/>
          <w:color w:val="E7E6E6" w:themeColor="background2"/>
        </w:rPr>
        <w:drawing>
          <wp:inline distT="0" distB="0" distL="0" distR="0" wp14:anchorId="3604C5A5" wp14:editId="19DC2C4F">
            <wp:extent cx="5943600" cy="5200650"/>
            <wp:effectExtent l="0" t="0" r="0" b="0"/>
            <wp:docPr id="2031027446" name="Picture 25" descr="A close-up of several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27446" name="Picture 25" descr="A close-up of several graph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7D" w14:textId="77777777" w:rsidR="00417DD3" w:rsidRPr="002A1AC8" w:rsidRDefault="00417DD3">
      <w:pPr>
        <w:spacing w:line="240" w:lineRule="auto"/>
        <w:rPr>
          <w:color w:val="E7E6E6" w:themeColor="background2"/>
        </w:rPr>
      </w:pPr>
    </w:p>
    <w:p w14:paraId="0000017E"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P1. Summary of trial results</w:t>
      </w:r>
    </w:p>
    <w:p w14:paraId="0000017F" w14:textId="77777777" w:rsidR="00417DD3" w:rsidRPr="002A1AC8" w:rsidRDefault="00417DD3">
      <w:pPr>
        <w:spacing w:line="240" w:lineRule="auto"/>
        <w:rPr>
          <w:color w:val="E7E6E6" w:themeColor="background2"/>
        </w:rPr>
      </w:pPr>
    </w:p>
    <w:p w14:paraId="00000180" w14:textId="77777777" w:rsidR="00417DD3" w:rsidRPr="002A1AC8" w:rsidRDefault="00000000">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 xml:space="preserve">No-till soybean, no-till corn, cereal rye, cereal rye cover crop, summer mix cover crop, grass/legume </w:t>
      </w:r>
      <w:proofErr w:type="gramStart"/>
      <w:r w:rsidRPr="002A1AC8">
        <w:rPr>
          <w:color w:val="E7E6E6" w:themeColor="background2"/>
        </w:rPr>
        <w:t>early-seeded</w:t>
      </w:r>
      <w:proofErr w:type="gramEnd"/>
      <w:r w:rsidRPr="002A1AC8">
        <w:rPr>
          <w:color w:val="E7E6E6" w:themeColor="background2"/>
        </w:rPr>
        <w:t xml:space="preserve"> cover crop</w:t>
      </w:r>
    </w:p>
    <w:p w14:paraId="00000181"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00000182"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 xml:space="preserve">4 reps, 20 feet wide, length not </w:t>
      </w:r>
      <w:proofErr w:type="gramStart"/>
      <w:r w:rsidRPr="002A1AC8">
        <w:rPr>
          <w:color w:val="E7E6E6" w:themeColor="background2"/>
        </w:rPr>
        <w:t>reported</w:t>
      </w:r>
      <w:proofErr w:type="gramEnd"/>
    </w:p>
    <w:p w14:paraId="00000183"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 xml:space="preserve">May 14, 2022/not </w:t>
      </w:r>
      <w:proofErr w:type="gramStart"/>
      <w:r w:rsidRPr="002A1AC8">
        <w:rPr>
          <w:color w:val="E7E6E6" w:themeColor="background2"/>
        </w:rPr>
        <w:t>reported</w:t>
      </w:r>
      <w:proofErr w:type="gramEnd"/>
    </w:p>
    <w:p w14:paraId="00000184"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60 </w:t>
      </w:r>
      <w:proofErr w:type="gramStart"/>
      <w:r w:rsidRPr="002A1AC8">
        <w:rPr>
          <w:color w:val="E7E6E6" w:themeColor="background2"/>
        </w:rPr>
        <w:t>inch</w:t>
      </w:r>
      <w:proofErr w:type="gramEnd"/>
      <w:r w:rsidRPr="002A1AC8">
        <w:rPr>
          <w:color w:val="E7E6E6" w:themeColor="background2"/>
        </w:rPr>
        <w:t>; 34,000 seeds/ac</w:t>
      </w:r>
    </w:p>
    <w:p w14:paraId="00000185" w14:textId="77777777" w:rsidR="00417DD3" w:rsidRPr="002A1AC8" w:rsidRDefault="00000000">
      <w:pPr>
        <w:spacing w:line="240" w:lineRule="auto"/>
        <w:rPr>
          <w:color w:val="E7E6E6" w:themeColor="background2"/>
        </w:rPr>
      </w:pPr>
      <w:r w:rsidRPr="002A1AC8">
        <w:rPr>
          <w:i/>
          <w:color w:val="E7E6E6" w:themeColor="background2"/>
        </w:rPr>
        <w:lastRenderedPageBreak/>
        <w:t>Nitrogen sources and timing:</w:t>
      </w:r>
      <w:r w:rsidRPr="002A1AC8">
        <w:rPr>
          <w:i/>
          <w:color w:val="E7E6E6" w:themeColor="background2"/>
        </w:rPr>
        <w:tab/>
      </w:r>
      <w:r w:rsidRPr="002A1AC8">
        <w:rPr>
          <w:i/>
          <w:color w:val="E7E6E6" w:themeColor="background2"/>
        </w:rPr>
        <w:tab/>
      </w:r>
      <w:r w:rsidRPr="002A1AC8">
        <w:rPr>
          <w:color w:val="E7E6E6" w:themeColor="background2"/>
        </w:rPr>
        <w:t>Chemical, organic; at planting, side-dress</w:t>
      </w:r>
    </w:p>
    <w:p w14:paraId="00000186" w14:textId="77777777" w:rsidR="00417DD3" w:rsidRPr="002A1AC8" w:rsidRDefault="00417DD3">
      <w:pPr>
        <w:spacing w:line="240" w:lineRule="auto"/>
        <w:rPr>
          <w:i/>
          <w:color w:val="E7E6E6" w:themeColor="background2"/>
        </w:rPr>
      </w:pPr>
    </w:p>
    <w:p w14:paraId="22520E2E" w14:textId="61F18E96" w:rsidR="001B26D7" w:rsidRPr="002A1AC8" w:rsidRDefault="001B26D7" w:rsidP="001B26D7">
      <w:pPr>
        <w:pStyle w:val="Heading1"/>
        <w:rPr>
          <w:color w:val="E7E6E6" w:themeColor="background2"/>
          <w:sz w:val="22"/>
          <w:szCs w:val="22"/>
        </w:rPr>
      </w:pPr>
      <w:r>
        <w:rPr>
          <w:sz w:val="22"/>
          <w:szCs w:val="22"/>
        </w:rPr>
        <w:t xml:space="preserve">Appendix Q. </w:t>
      </w:r>
      <w:r w:rsidR="000C17F3">
        <w:rPr>
          <w:sz w:val="22"/>
          <w:szCs w:val="22"/>
        </w:rPr>
        <w:t xml:space="preserve">Kevin </w:t>
      </w:r>
      <w:r>
        <w:rPr>
          <w:sz w:val="22"/>
          <w:szCs w:val="22"/>
        </w:rPr>
        <w:t>Prevo</w:t>
      </w:r>
    </w:p>
    <w:p w14:paraId="40F6C33E" w14:textId="77777777" w:rsidR="001B26D7" w:rsidRPr="002A1AC8" w:rsidRDefault="001B26D7" w:rsidP="001B26D7">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Oftentimes, side-dressing is just assumed to be necessary for an in-season N supply. It was eye-opening to see no significant yield difference.</w:t>
      </w:r>
      <w:r w:rsidRPr="002A1AC8">
        <w:rPr>
          <w:rFonts w:eastAsia="Chaparral Pro" w:cs="Chaparral Pro"/>
          <w:color w:val="E7E6E6" w:themeColor="background2"/>
          <w:sz w:val="20"/>
          <w:szCs w:val="20"/>
        </w:rPr>
        <w:br/>
        <w:t>between manure-only and manure + side dressing.</w:t>
      </w:r>
    </w:p>
    <w:p w14:paraId="55ACF4C5" w14:textId="77777777" w:rsidR="001B26D7" w:rsidRPr="002A1AC8" w:rsidRDefault="001B26D7" w:rsidP="001B26D7">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74 </w:t>
      </w:r>
      <w:proofErr w:type="spellStart"/>
      <w:r w:rsidRPr="002A1AC8">
        <w:rPr>
          <w:color w:val="E7E6E6" w:themeColor="background2"/>
        </w:rPr>
        <w:t>lb</w:t>
      </w:r>
      <w:proofErr w:type="spellEnd"/>
      <w:r w:rsidRPr="002A1AC8">
        <w:rPr>
          <w:color w:val="E7E6E6" w:themeColor="background2"/>
        </w:rPr>
        <w:t xml:space="preserve"> N/ac reduction saved money this year, however this was likely influenced by the drought which rendered yields less responsive to N. </w:t>
      </w:r>
    </w:p>
    <w:p w14:paraId="6736FBD6" w14:textId="77777777" w:rsidR="001B26D7" w:rsidRPr="002A1AC8" w:rsidRDefault="001B26D7" w:rsidP="001B26D7">
      <w:pPr>
        <w:spacing w:line="240" w:lineRule="auto"/>
        <w:rPr>
          <w:color w:val="E7E6E6" w:themeColor="background2"/>
        </w:rPr>
      </w:pPr>
    </w:p>
    <w:p w14:paraId="43682B84" w14:textId="5C052BC4" w:rsidR="001B26D7" w:rsidRPr="002A1AC8" w:rsidRDefault="005B15D6" w:rsidP="001B26D7">
      <w:pPr>
        <w:spacing w:line="240" w:lineRule="auto"/>
        <w:rPr>
          <w:color w:val="E7E6E6" w:themeColor="background2"/>
        </w:rPr>
      </w:pPr>
      <w:r>
        <w:rPr>
          <w:noProof/>
          <w:color w:val="E7E6E6" w:themeColor="background2"/>
        </w:rPr>
        <w:drawing>
          <wp:inline distT="0" distB="0" distL="0" distR="0" wp14:anchorId="4D6CE468" wp14:editId="0A87E155">
            <wp:extent cx="5943600" cy="5200650"/>
            <wp:effectExtent l="0" t="0" r="0" b="0"/>
            <wp:docPr id="1768016535" name="Picture 26"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16535" name="Picture 26" descr="A close-up of a graph&#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E5A3A94" w14:textId="77777777" w:rsidR="001B26D7" w:rsidRPr="002A1AC8" w:rsidRDefault="001B26D7" w:rsidP="001B26D7">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P1. Summary of trial results</w:t>
      </w:r>
    </w:p>
    <w:p w14:paraId="3685E827" w14:textId="77777777" w:rsidR="001B26D7" w:rsidRPr="002A1AC8" w:rsidRDefault="001B26D7" w:rsidP="001B26D7">
      <w:pPr>
        <w:spacing w:line="240" w:lineRule="auto"/>
        <w:rPr>
          <w:color w:val="E7E6E6" w:themeColor="background2"/>
        </w:rPr>
      </w:pPr>
    </w:p>
    <w:p w14:paraId="4A27F656" w14:textId="77777777" w:rsidR="001B26D7" w:rsidRPr="002A1AC8" w:rsidRDefault="001B26D7" w:rsidP="001B26D7">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 xml:space="preserve">No-till soybean, no-till corn, cereal rye, cereal rye cover crop, summer mix cover crop, grass/legume </w:t>
      </w:r>
      <w:proofErr w:type="gramStart"/>
      <w:r w:rsidRPr="002A1AC8">
        <w:rPr>
          <w:color w:val="E7E6E6" w:themeColor="background2"/>
        </w:rPr>
        <w:t>early-seeded</w:t>
      </w:r>
      <w:proofErr w:type="gramEnd"/>
      <w:r w:rsidRPr="002A1AC8">
        <w:rPr>
          <w:color w:val="E7E6E6" w:themeColor="background2"/>
        </w:rPr>
        <w:t xml:space="preserve"> cover crop</w:t>
      </w:r>
    </w:p>
    <w:p w14:paraId="7A2216BB" w14:textId="77777777" w:rsidR="001B26D7" w:rsidRPr="002A1AC8" w:rsidRDefault="001B26D7" w:rsidP="001B26D7">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08CF0DCE" w14:textId="77777777" w:rsidR="001B26D7" w:rsidRPr="002A1AC8" w:rsidRDefault="001B26D7" w:rsidP="001B26D7">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 xml:space="preserve">4 reps, 20 feet wide, length not </w:t>
      </w:r>
      <w:proofErr w:type="gramStart"/>
      <w:r w:rsidRPr="002A1AC8">
        <w:rPr>
          <w:color w:val="E7E6E6" w:themeColor="background2"/>
        </w:rPr>
        <w:t>reported</w:t>
      </w:r>
      <w:proofErr w:type="gramEnd"/>
    </w:p>
    <w:p w14:paraId="0A5153B5" w14:textId="77777777" w:rsidR="001B26D7" w:rsidRPr="002A1AC8" w:rsidRDefault="001B26D7" w:rsidP="001B26D7">
      <w:pPr>
        <w:spacing w:line="240" w:lineRule="auto"/>
        <w:rPr>
          <w:color w:val="E7E6E6" w:themeColor="background2"/>
        </w:rPr>
      </w:pPr>
      <w:r w:rsidRPr="002A1AC8">
        <w:rPr>
          <w:i/>
          <w:color w:val="E7E6E6" w:themeColor="background2"/>
        </w:rPr>
        <w:lastRenderedPageBreak/>
        <w:t>Corn planting/harvest date:</w:t>
      </w:r>
      <w:r w:rsidRPr="002A1AC8">
        <w:rPr>
          <w:i/>
          <w:color w:val="E7E6E6" w:themeColor="background2"/>
        </w:rPr>
        <w:tab/>
      </w:r>
      <w:r w:rsidRPr="002A1AC8">
        <w:rPr>
          <w:i/>
          <w:color w:val="E7E6E6" w:themeColor="background2"/>
        </w:rPr>
        <w:tab/>
      </w:r>
      <w:r w:rsidRPr="002A1AC8">
        <w:rPr>
          <w:color w:val="E7E6E6" w:themeColor="background2"/>
        </w:rPr>
        <w:t xml:space="preserve">May 14, 2022/not </w:t>
      </w:r>
      <w:proofErr w:type="gramStart"/>
      <w:r w:rsidRPr="002A1AC8">
        <w:rPr>
          <w:color w:val="E7E6E6" w:themeColor="background2"/>
        </w:rPr>
        <w:t>reported</w:t>
      </w:r>
      <w:proofErr w:type="gramEnd"/>
    </w:p>
    <w:p w14:paraId="6D04FF3F" w14:textId="77777777" w:rsidR="001B26D7" w:rsidRPr="002A1AC8" w:rsidRDefault="001B26D7" w:rsidP="001B26D7">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60 </w:t>
      </w:r>
      <w:proofErr w:type="gramStart"/>
      <w:r w:rsidRPr="002A1AC8">
        <w:rPr>
          <w:color w:val="E7E6E6" w:themeColor="background2"/>
        </w:rPr>
        <w:t>inch</w:t>
      </w:r>
      <w:proofErr w:type="gramEnd"/>
      <w:r w:rsidRPr="002A1AC8">
        <w:rPr>
          <w:color w:val="E7E6E6" w:themeColor="background2"/>
        </w:rPr>
        <w:t>; 34,000 seeds/ac</w:t>
      </w:r>
    </w:p>
    <w:p w14:paraId="73C11270" w14:textId="77777777" w:rsidR="001B26D7" w:rsidRPr="002A1AC8" w:rsidRDefault="001B26D7" w:rsidP="001B26D7">
      <w:pPr>
        <w:spacing w:line="240" w:lineRule="auto"/>
        <w:rPr>
          <w:color w:val="E7E6E6" w:themeColor="background2"/>
        </w:rPr>
      </w:pPr>
      <w:r w:rsidRPr="002A1AC8">
        <w:rPr>
          <w:i/>
          <w:color w:val="E7E6E6" w:themeColor="background2"/>
        </w:rPr>
        <w:t>Nitrogen sources and timing:</w:t>
      </w:r>
      <w:r w:rsidRPr="002A1AC8">
        <w:rPr>
          <w:i/>
          <w:color w:val="E7E6E6" w:themeColor="background2"/>
        </w:rPr>
        <w:tab/>
      </w:r>
      <w:r w:rsidRPr="002A1AC8">
        <w:rPr>
          <w:i/>
          <w:color w:val="E7E6E6" w:themeColor="background2"/>
        </w:rPr>
        <w:tab/>
      </w:r>
      <w:r w:rsidRPr="002A1AC8">
        <w:rPr>
          <w:color w:val="E7E6E6" w:themeColor="background2"/>
        </w:rPr>
        <w:t>Chemical, organic; at planting, side-dress</w:t>
      </w:r>
    </w:p>
    <w:p w14:paraId="50ED4AF2" w14:textId="77777777" w:rsidR="001B26D7" w:rsidRPr="002A1AC8" w:rsidRDefault="001B26D7" w:rsidP="001B26D7">
      <w:pPr>
        <w:spacing w:line="240" w:lineRule="auto"/>
        <w:rPr>
          <w:i/>
          <w:color w:val="E7E6E6" w:themeColor="background2"/>
        </w:rPr>
      </w:pPr>
    </w:p>
    <w:p w14:paraId="16937C6B" w14:textId="3AF2C520" w:rsidR="001B26D7" w:rsidRPr="002A1AC8" w:rsidRDefault="001B26D7" w:rsidP="001B26D7">
      <w:pPr>
        <w:pStyle w:val="Heading1"/>
        <w:rPr>
          <w:color w:val="E7E6E6" w:themeColor="background2"/>
          <w:sz w:val="22"/>
          <w:szCs w:val="22"/>
        </w:rPr>
      </w:pPr>
      <w:r>
        <w:rPr>
          <w:sz w:val="22"/>
          <w:szCs w:val="22"/>
        </w:rPr>
        <w:t>Appendix R.</w:t>
      </w:r>
      <w:r w:rsidR="000C17F3">
        <w:rPr>
          <w:sz w:val="22"/>
          <w:szCs w:val="22"/>
        </w:rPr>
        <w:t xml:space="preserve"> John</w:t>
      </w:r>
      <w:r>
        <w:rPr>
          <w:sz w:val="22"/>
          <w:szCs w:val="22"/>
        </w:rPr>
        <w:t xml:space="preserve"> Van Horn</w:t>
      </w:r>
    </w:p>
    <w:p w14:paraId="3318CC3F" w14:textId="77777777" w:rsidR="001B26D7" w:rsidRPr="002A1AC8" w:rsidRDefault="001B26D7" w:rsidP="001B26D7">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Oftentimes, side-dressing is just assumed to be necessary for an in-season N supply. It was eye-opening to see no significant yield difference.</w:t>
      </w:r>
      <w:r w:rsidRPr="002A1AC8">
        <w:rPr>
          <w:rFonts w:eastAsia="Chaparral Pro" w:cs="Chaparral Pro"/>
          <w:color w:val="E7E6E6" w:themeColor="background2"/>
          <w:sz w:val="20"/>
          <w:szCs w:val="20"/>
        </w:rPr>
        <w:br/>
        <w:t>between manure-only and manure + side dressing.</w:t>
      </w:r>
    </w:p>
    <w:p w14:paraId="59604947" w14:textId="77777777" w:rsidR="001B26D7" w:rsidRPr="002A1AC8" w:rsidRDefault="001B26D7" w:rsidP="001B26D7">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74 </w:t>
      </w:r>
      <w:proofErr w:type="spellStart"/>
      <w:r w:rsidRPr="002A1AC8">
        <w:rPr>
          <w:color w:val="E7E6E6" w:themeColor="background2"/>
        </w:rPr>
        <w:t>lb</w:t>
      </w:r>
      <w:proofErr w:type="spellEnd"/>
      <w:r w:rsidRPr="002A1AC8">
        <w:rPr>
          <w:color w:val="E7E6E6" w:themeColor="background2"/>
        </w:rPr>
        <w:t xml:space="preserve"> N/ac reduction saved money this year, however this was likely influenced by the drought which rendered yields less responsive to N. </w:t>
      </w:r>
    </w:p>
    <w:p w14:paraId="5DE81211" w14:textId="77700FD2" w:rsidR="001B26D7" w:rsidRPr="002A1AC8" w:rsidRDefault="005B15D6" w:rsidP="001B26D7">
      <w:pPr>
        <w:spacing w:line="240" w:lineRule="auto"/>
        <w:rPr>
          <w:color w:val="E7E6E6" w:themeColor="background2"/>
        </w:rPr>
      </w:pPr>
      <w:r>
        <w:rPr>
          <w:noProof/>
          <w:color w:val="E7E6E6" w:themeColor="background2"/>
        </w:rPr>
        <w:drawing>
          <wp:inline distT="0" distB="0" distL="0" distR="0" wp14:anchorId="211BDF81" wp14:editId="6B788B60">
            <wp:extent cx="5943600" cy="5200650"/>
            <wp:effectExtent l="0" t="0" r="0" b="0"/>
            <wp:docPr id="1036288943" name="Picture 27"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88943" name="Picture 27" descr="A close-up of a graph&#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2B09F7E2" w14:textId="77777777" w:rsidR="001B26D7" w:rsidRPr="002A1AC8" w:rsidRDefault="001B26D7" w:rsidP="001B26D7">
      <w:pPr>
        <w:spacing w:line="240" w:lineRule="auto"/>
        <w:rPr>
          <w:color w:val="E7E6E6" w:themeColor="background2"/>
        </w:rPr>
      </w:pPr>
    </w:p>
    <w:p w14:paraId="38776D8C" w14:textId="77777777" w:rsidR="001B26D7" w:rsidRPr="002A1AC8" w:rsidRDefault="001B26D7" w:rsidP="001B26D7">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P1. Summary of trial results</w:t>
      </w:r>
    </w:p>
    <w:p w14:paraId="58B26288" w14:textId="77777777" w:rsidR="001B26D7" w:rsidRPr="002A1AC8" w:rsidRDefault="001B26D7" w:rsidP="001B26D7">
      <w:pPr>
        <w:spacing w:line="240" w:lineRule="auto"/>
        <w:rPr>
          <w:color w:val="E7E6E6" w:themeColor="background2"/>
        </w:rPr>
      </w:pPr>
    </w:p>
    <w:p w14:paraId="4E7AF0F8" w14:textId="77777777" w:rsidR="001B26D7" w:rsidRPr="002A1AC8" w:rsidRDefault="001B26D7" w:rsidP="001B26D7">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 xml:space="preserve">No-till soybean, no-till corn, cereal rye, cereal rye cover crop, summer mix cover crop, grass/legume </w:t>
      </w:r>
      <w:proofErr w:type="gramStart"/>
      <w:r w:rsidRPr="002A1AC8">
        <w:rPr>
          <w:color w:val="E7E6E6" w:themeColor="background2"/>
        </w:rPr>
        <w:t>early-seeded</w:t>
      </w:r>
      <w:proofErr w:type="gramEnd"/>
      <w:r w:rsidRPr="002A1AC8">
        <w:rPr>
          <w:color w:val="E7E6E6" w:themeColor="background2"/>
        </w:rPr>
        <w:t xml:space="preserve"> cover crop</w:t>
      </w:r>
    </w:p>
    <w:p w14:paraId="5D7B33B5" w14:textId="77777777" w:rsidR="001B26D7" w:rsidRPr="002A1AC8" w:rsidRDefault="001B26D7" w:rsidP="001B26D7">
      <w:pPr>
        <w:spacing w:line="240" w:lineRule="auto"/>
        <w:rPr>
          <w:color w:val="E7E6E6" w:themeColor="background2"/>
        </w:rPr>
      </w:pPr>
      <w:r w:rsidRPr="002A1AC8">
        <w:rPr>
          <w:i/>
          <w:color w:val="E7E6E6" w:themeColor="background2"/>
        </w:rPr>
        <w:lastRenderedPageBreak/>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5A7B89E2" w14:textId="77777777" w:rsidR="001B26D7" w:rsidRPr="002A1AC8" w:rsidRDefault="001B26D7" w:rsidP="001B26D7">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 xml:space="preserve">4 reps, 20 feet wide, length not </w:t>
      </w:r>
      <w:proofErr w:type="gramStart"/>
      <w:r w:rsidRPr="002A1AC8">
        <w:rPr>
          <w:color w:val="E7E6E6" w:themeColor="background2"/>
        </w:rPr>
        <w:t>reported</w:t>
      </w:r>
      <w:proofErr w:type="gramEnd"/>
    </w:p>
    <w:p w14:paraId="506588DA" w14:textId="77777777" w:rsidR="001B26D7" w:rsidRPr="002A1AC8" w:rsidRDefault="001B26D7" w:rsidP="001B26D7">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 xml:space="preserve">May 14, 2022/not </w:t>
      </w:r>
      <w:proofErr w:type="gramStart"/>
      <w:r w:rsidRPr="002A1AC8">
        <w:rPr>
          <w:color w:val="E7E6E6" w:themeColor="background2"/>
        </w:rPr>
        <w:t>reported</w:t>
      </w:r>
      <w:proofErr w:type="gramEnd"/>
    </w:p>
    <w:p w14:paraId="624006A8" w14:textId="77777777" w:rsidR="001B26D7" w:rsidRPr="002A1AC8" w:rsidRDefault="001B26D7" w:rsidP="001B26D7">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60 </w:t>
      </w:r>
      <w:proofErr w:type="gramStart"/>
      <w:r w:rsidRPr="002A1AC8">
        <w:rPr>
          <w:color w:val="E7E6E6" w:themeColor="background2"/>
        </w:rPr>
        <w:t>inch</w:t>
      </w:r>
      <w:proofErr w:type="gramEnd"/>
      <w:r w:rsidRPr="002A1AC8">
        <w:rPr>
          <w:color w:val="E7E6E6" w:themeColor="background2"/>
        </w:rPr>
        <w:t>; 34,000 seeds/ac</w:t>
      </w:r>
    </w:p>
    <w:p w14:paraId="4D4C57B6" w14:textId="77777777" w:rsidR="001B26D7" w:rsidRPr="002A1AC8" w:rsidRDefault="001B26D7" w:rsidP="001B26D7">
      <w:pPr>
        <w:spacing w:line="240" w:lineRule="auto"/>
        <w:rPr>
          <w:color w:val="E7E6E6" w:themeColor="background2"/>
        </w:rPr>
      </w:pPr>
      <w:r w:rsidRPr="002A1AC8">
        <w:rPr>
          <w:i/>
          <w:color w:val="E7E6E6" w:themeColor="background2"/>
        </w:rPr>
        <w:t>Nitrogen sources and timing:</w:t>
      </w:r>
      <w:r w:rsidRPr="002A1AC8">
        <w:rPr>
          <w:i/>
          <w:color w:val="E7E6E6" w:themeColor="background2"/>
        </w:rPr>
        <w:tab/>
      </w:r>
      <w:r w:rsidRPr="002A1AC8">
        <w:rPr>
          <w:i/>
          <w:color w:val="E7E6E6" w:themeColor="background2"/>
        </w:rPr>
        <w:tab/>
      </w:r>
      <w:r w:rsidRPr="002A1AC8">
        <w:rPr>
          <w:color w:val="E7E6E6" w:themeColor="background2"/>
        </w:rPr>
        <w:t>Chemical, organic; at planting, side-dress</w:t>
      </w:r>
    </w:p>
    <w:p w14:paraId="04CDC48D" w14:textId="77777777" w:rsidR="001B26D7" w:rsidRPr="002A1AC8" w:rsidRDefault="001B26D7" w:rsidP="001B26D7">
      <w:pPr>
        <w:spacing w:line="240" w:lineRule="auto"/>
        <w:rPr>
          <w:i/>
          <w:color w:val="E7E6E6" w:themeColor="background2"/>
        </w:rPr>
      </w:pPr>
    </w:p>
    <w:p w14:paraId="1951B727" w14:textId="4FA7E80D" w:rsidR="001B26D7" w:rsidRPr="002A1AC8" w:rsidRDefault="00000000" w:rsidP="001B26D7">
      <w:pPr>
        <w:pStyle w:val="Heading1"/>
        <w:rPr>
          <w:color w:val="E7E6E6" w:themeColor="background2"/>
          <w:sz w:val="22"/>
          <w:szCs w:val="22"/>
        </w:rPr>
      </w:pPr>
      <w:r w:rsidRPr="002A1AC8">
        <w:rPr>
          <w:color w:val="E7E6E6" w:themeColor="background2"/>
        </w:rPr>
        <w:br w:type="page"/>
      </w:r>
      <w:r w:rsidR="001B26D7">
        <w:rPr>
          <w:sz w:val="22"/>
          <w:szCs w:val="22"/>
        </w:rPr>
        <w:lastRenderedPageBreak/>
        <w:t>Appendix S.</w:t>
      </w:r>
      <w:r w:rsidR="000C17F3">
        <w:rPr>
          <w:sz w:val="22"/>
          <w:szCs w:val="22"/>
        </w:rPr>
        <w:t xml:space="preserve"> Kevin</w:t>
      </w:r>
      <w:r w:rsidR="001B26D7">
        <w:rPr>
          <w:sz w:val="22"/>
          <w:szCs w:val="22"/>
        </w:rPr>
        <w:t xml:space="preserve"> Veenstra</w:t>
      </w:r>
    </w:p>
    <w:p w14:paraId="6EEC0AD6" w14:textId="77777777" w:rsidR="001B26D7" w:rsidRPr="002A1AC8" w:rsidRDefault="001B26D7" w:rsidP="001B26D7">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Oftentimes, side-dressing is just assumed to be necessary for an in-season N supply. It was eye-opening to see no significant yield difference.</w:t>
      </w:r>
      <w:r w:rsidRPr="002A1AC8">
        <w:rPr>
          <w:rFonts w:eastAsia="Chaparral Pro" w:cs="Chaparral Pro"/>
          <w:color w:val="E7E6E6" w:themeColor="background2"/>
          <w:sz w:val="20"/>
          <w:szCs w:val="20"/>
        </w:rPr>
        <w:br/>
        <w:t>between manure-only and manure + side dressing.</w:t>
      </w:r>
    </w:p>
    <w:p w14:paraId="7068B25E" w14:textId="77777777" w:rsidR="001B26D7" w:rsidRPr="002A1AC8" w:rsidRDefault="001B26D7" w:rsidP="001B26D7">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74 </w:t>
      </w:r>
      <w:proofErr w:type="spellStart"/>
      <w:r w:rsidRPr="002A1AC8">
        <w:rPr>
          <w:color w:val="E7E6E6" w:themeColor="background2"/>
        </w:rPr>
        <w:t>lb</w:t>
      </w:r>
      <w:proofErr w:type="spellEnd"/>
      <w:r w:rsidRPr="002A1AC8">
        <w:rPr>
          <w:color w:val="E7E6E6" w:themeColor="background2"/>
        </w:rPr>
        <w:t xml:space="preserve"> N/ac reduction saved money this year, however this was likely influenced by the drought which rendered yields less responsive to N. </w:t>
      </w:r>
    </w:p>
    <w:p w14:paraId="7B8FBF73" w14:textId="77777777" w:rsidR="001B26D7" w:rsidRPr="002A1AC8" w:rsidRDefault="001B26D7" w:rsidP="001B26D7">
      <w:pPr>
        <w:spacing w:line="240" w:lineRule="auto"/>
        <w:rPr>
          <w:color w:val="E7E6E6" w:themeColor="background2"/>
        </w:rPr>
      </w:pPr>
    </w:p>
    <w:p w14:paraId="54B08FFE" w14:textId="2D2F0D33" w:rsidR="001B26D7" w:rsidRPr="002A1AC8" w:rsidRDefault="005B15D6" w:rsidP="001B26D7">
      <w:pPr>
        <w:spacing w:line="240" w:lineRule="auto"/>
        <w:rPr>
          <w:color w:val="E7E6E6" w:themeColor="background2"/>
        </w:rPr>
      </w:pPr>
      <w:r>
        <w:rPr>
          <w:noProof/>
          <w:color w:val="E7E6E6" w:themeColor="background2"/>
        </w:rPr>
        <w:drawing>
          <wp:inline distT="0" distB="0" distL="0" distR="0" wp14:anchorId="011A3BF1" wp14:editId="50D7377D">
            <wp:extent cx="5943600" cy="5200650"/>
            <wp:effectExtent l="0" t="0" r="0" b="0"/>
            <wp:docPr id="716891980" name="Picture 28"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91980" name="Picture 28" descr="A close-up of a graph&#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1490EECC" w14:textId="77777777" w:rsidR="001B26D7" w:rsidRPr="002A1AC8" w:rsidRDefault="001B26D7" w:rsidP="001B26D7">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P1. Summary of trial results</w:t>
      </w:r>
    </w:p>
    <w:p w14:paraId="1725D4B0" w14:textId="77777777" w:rsidR="001B26D7" w:rsidRPr="002A1AC8" w:rsidRDefault="001B26D7" w:rsidP="001B26D7">
      <w:pPr>
        <w:spacing w:line="240" w:lineRule="auto"/>
        <w:rPr>
          <w:color w:val="E7E6E6" w:themeColor="background2"/>
        </w:rPr>
      </w:pPr>
    </w:p>
    <w:p w14:paraId="215D2FD8" w14:textId="77777777" w:rsidR="001B26D7" w:rsidRPr="002A1AC8" w:rsidRDefault="001B26D7" w:rsidP="001B26D7">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 xml:space="preserve">No-till soybean, no-till corn, cereal rye, cereal rye cover crop, summer mix cover crop, grass/legume </w:t>
      </w:r>
      <w:proofErr w:type="gramStart"/>
      <w:r w:rsidRPr="002A1AC8">
        <w:rPr>
          <w:color w:val="E7E6E6" w:themeColor="background2"/>
        </w:rPr>
        <w:t>early-seeded</w:t>
      </w:r>
      <w:proofErr w:type="gramEnd"/>
      <w:r w:rsidRPr="002A1AC8">
        <w:rPr>
          <w:color w:val="E7E6E6" w:themeColor="background2"/>
        </w:rPr>
        <w:t xml:space="preserve"> cover crop</w:t>
      </w:r>
    </w:p>
    <w:p w14:paraId="0F012506" w14:textId="77777777" w:rsidR="001B26D7" w:rsidRPr="002A1AC8" w:rsidRDefault="001B26D7" w:rsidP="001B26D7">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39F60975" w14:textId="77777777" w:rsidR="001B26D7" w:rsidRPr="002A1AC8" w:rsidRDefault="001B26D7" w:rsidP="001B26D7">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 xml:space="preserve">4 reps, 20 feet wide, length not </w:t>
      </w:r>
      <w:proofErr w:type="gramStart"/>
      <w:r w:rsidRPr="002A1AC8">
        <w:rPr>
          <w:color w:val="E7E6E6" w:themeColor="background2"/>
        </w:rPr>
        <w:t>reported</w:t>
      </w:r>
      <w:proofErr w:type="gramEnd"/>
    </w:p>
    <w:p w14:paraId="2ED5A2C6" w14:textId="77777777" w:rsidR="001B26D7" w:rsidRPr="002A1AC8" w:rsidRDefault="001B26D7" w:rsidP="001B26D7">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 xml:space="preserve">May 14, 2022/not </w:t>
      </w:r>
      <w:proofErr w:type="gramStart"/>
      <w:r w:rsidRPr="002A1AC8">
        <w:rPr>
          <w:color w:val="E7E6E6" w:themeColor="background2"/>
        </w:rPr>
        <w:t>reported</w:t>
      </w:r>
      <w:proofErr w:type="gramEnd"/>
    </w:p>
    <w:p w14:paraId="54D25487" w14:textId="77777777" w:rsidR="001B26D7" w:rsidRPr="002A1AC8" w:rsidRDefault="001B26D7" w:rsidP="001B26D7">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60 </w:t>
      </w:r>
      <w:proofErr w:type="gramStart"/>
      <w:r w:rsidRPr="002A1AC8">
        <w:rPr>
          <w:color w:val="E7E6E6" w:themeColor="background2"/>
        </w:rPr>
        <w:t>inch</w:t>
      </w:r>
      <w:proofErr w:type="gramEnd"/>
      <w:r w:rsidRPr="002A1AC8">
        <w:rPr>
          <w:color w:val="E7E6E6" w:themeColor="background2"/>
        </w:rPr>
        <w:t>; 34,000 seeds/ac</w:t>
      </w:r>
    </w:p>
    <w:p w14:paraId="2401ADA4" w14:textId="77777777" w:rsidR="001B26D7" w:rsidRPr="002A1AC8" w:rsidRDefault="001B26D7" w:rsidP="001B26D7">
      <w:pPr>
        <w:spacing w:line="240" w:lineRule="auto"/>
        <w:rPr>
          <w:color w:val="E7E6E6" w:themeColor="background2"/>
        </w:rPr>
      </w:pPr>
      <w:r w:rsidRPr="002A1AC8">
        <w:rPr>
          <w:i/>
          <w:color w:val="E7E6E6" w:themeColor="background2"/>
        </w:rPr>
        <w:lastRenderedPageBreak/>
        <w:t>Nitrogen sources and timing:</w:t>
      </w:r>
      <w:r w:rsidRPr="002A1AC8">
        <w:rPr>
          <w:i/>
          <w:color w:val="E7E6E6" w:themeColor="background2"/>
        </w:rPr>
        <w:tab/>
      </w:r>
      <w:r w:rsidRPr="002A1AC8">
        <w:rPr>
          <w:i/>
          <w:color w:val="E7E6E6" w:themeColor="background2"/>
        </w:rPr>
        <w:tab/>
      </w:r>
      <w:r w:rsidRPr="002A1AC8">
        <w:rPr>
          <w:color w:val="E7E6E6" w:themeColor="background2"/>
        </w:rPr>
        <w:t>Chemical, organic; at planting, side-dress</w:t>
      </w:r>
    </w:p>
    <w:p w14:paraId="6F6F23F3" w14:textId="77777777" w:rsidR="001B26D7" w:rsidRPr="002A1AC8" w:rsidRDefault="001B26D7" w:rsidP="001B26D7">
      <w:pPr>
        <w:spacing w:line="240" w:lineRule="auto"/>
        <w:rPr>
          <w:i/>
          <w:color w:val="E7E6E6" w:themeColor="background2"/>
        </w:rPr>
      </w:pPr>
    </w:p>
    <w:p w14:paraId="00000187" w14:textId="15C30409" w:rsidR="00417DD3" w:rsidRPr="002A1AC8" w:rsidRDefault="00417DD3">
      <w:pPr>
        <w:shd w:val="clear" w:color="auto" w:fill="auto"/>
        <w:spacing w:after="160" w:line="259" w:lineRule="auto"/>
        <w:rPr>
          <w:b/>
          <w:color w:val="E7E6E6" w:themeColor="background2"/>
          <w:sz w:val="26"/>
          <w:szCs w:val="26"/>
        </w:rPr>
      </w:pPr>
    </w:p>
    <w:p w14:paraId="00000188" w14:textId="09FF9E58" w:rsidR="00417DD3" w:rsidRDefault="00000000">
      <w:pPr>
        <w:pStyle w:val="Heading1"/>
      </w:pPr>
      <w:r>
        <w:t xml:space="preserve">Appendix </w:t>
      </w:r>
      <w:r w:rsidR="001B26D7">
        <w:t>T</w:t>
      </w:r>
      <w:r>
        <w:t>. Detailed Methods</w:t>
      </w:r>
    </w:p>
    <w:p w14:paraId="00000189" w14:textId="77777777" w:rsidR="00417DD3" w:rsidRDefault="00000000">
      <w:r>
        <w:t xml:space="preserve">All data and code are available in a public </w:t>
      </w:r>
      <w:proofErr w:type="spellStart"/>
      <w:r>
        <w:t>github</w:t>
      </w:r>
      <w:proofErr w:type="spellEnd"/>
      <w:r>
        <w:t xml:space="preserve"> repository: </w:t>
      </w:r>
      <w:hyperlink r:id="rId41">
        <w:r>
          <w:rPr>
            <w:color w:val="00385F"/>
            <w:u w:val="single"/>
          </w:rPr>
          <w:t>https://github.com/vanichols/PFI_CanWeReduceN</w:t>
        </w:r>
      </w:hyperlink>
    </w:p>
    <w:p w14:paraId="0000018A" w14:textId="77777777" w:rsidR="00417DD3" w:rsidRDefault="00417DD3"/>
    <w:p w14:paraId="0000018B" w14:textId="77777777" w:rsidR="00417DD3" w:rsidRDefault="00000000">
      <w:pPr>
        <w:pStyle w:val="Heading3"/>
      </w:pPr>
      <w:sdt>
        <w:sdtPr>
          <w:tag w:val="goog_rdk_6"/>
          <w:id w:val="-101581787"/>
        </w:sdtPr>
        <w:sdtContent/>
      </w:sdt>
      <w:r>
        <w:t>Plot sizes</w:t>
      </w:r>
    </w:p>
    <w:p w14:paraId="0000018C" w14:textId="56A083A9" w:rsidR="00417DD3" w:rsidRDefault="00000000">
      <w:r>
        <w:t xml:space="preserve">Not all farmers reported </w:t>
      </w:r>
      <w:r w:rsidR="001B26D7">
        <w:t xml:space="preserve">strip dimensions. </w:t>
      </w:r>
    </w:p>
    <w:p w14:paraId="0000018D" w14:textId="77777777" w:rsidR="00417DD3" w:rsidRDefault="00417DD3"/>
    <w:p w14:paraId="0000018E" w14:textId="77777777" w:rsidR="00417DD3" w:rsidRDefault="00000000">
      <w:pPr>
        <w:pStyle w:val="Heading3"/>
      </w:pPr>
      <w:r>
        <w:t>Weather data</w:t>
      </w:r>
    </w:p>
    <w:p w14:paraId="0000018F" w14:textId="47FF5077" w:rsidR="00417DD3" w:rsidRDefault="00000000">
      <w:r>
        <w:t xml:space="preserve">Each cooperator chose a US Census-recognized town with which to associate the trial. The latitude and longitude of the chosen town were used to retrieve weather data from the National Aeronautics and Space Administration (NASA) Prediction of Worldwide Energy Resources (POWER) project using the </w:t>
      </w:r>
      <w:proofErr w:type="spellStart"/>
      <w:r>
        <w:rPr>
          <w:i/>
        </w:rPr>
        <w:t>nasapower</w:t>
      </w:r>
      <w:proofErr w:type="spellEnd"/>
      <w:r>
        <w:rPr>
          <w:i/>
        </w:rPr>
        <w:t xml:space="preserve"> </w:t>
      </w:r>
      <w:proofErr w:type="gramStart"/>
      <w:r>
        <w:t>package</w:t>
      </w:r>
      <w:r>
        <w:rPr>
          <w:vertAlign w:val="superscript"/>
        </w:rPr>
        <w:t>[</w:t>
      </w:r>
      <w:proofErr w:type="gramEnd"/>
      <w:r>
        <w:rPr>
          <w:vertAlign w:val="superscript"/>
        </w:rPr>
        <w:t>1]</w:t>
      </w:r>
      <w:r>
        <w:t xml:space="preserve"> for R software</w:t>
      </w:r>
      <w:r>
        <w:rPr>
          <w:vertAlign w:val="superscript"/>
        </w:rPr>
        <w:t>[2]</w:t>
      </w:r>
      <w:r>
        <w:t xml:space="preserve">.  Data was downloaded for the period spanning January 1, </w:t>
      </w:r>
      <w:proofErr w:type="gramStart"/>
      <w:r>
        <w:t>199</w:t>
      </w:r>
      <w:r w:rsidR="001B26D7">
        <w:t>3</w:t>
      </w:r>
      <w:proofErr w:type="gramEnd"/>
      <w:r>
        <w:t xml:space="preserve"> through December 31, 202</w:t>
      </w:r>
      <w:r w:rsidR="001B26D7">
        <w:t>3</w:t>
      </w:r>
      <w:r>
        <w:t>. Two weather variables were used: (1) cumulative daily precipitation values and (2) the average daily air temperature at two meters above ground level. The weather data was separated into two data sets: one comprising the entire 30 years of data (historical weather data), and one containing only data from January 1 – December 31, 202</w:t>
      </w:r>
      <w:r w:rsidR="001B26D7">
        <w:t>3</w:t>
      </w:r>
      <w:r>
        <w:t xml:space="preserve"> (trial year data). </w:t>
      </w:r>
    </w:p>
    <w:p w14:paraId="00000190" w14:textId="77777777" w:rsidR="00417DD3" w:rsidRDefault="00000000">
      <w:r>
        <w:t xml:space="preserve">To provide context for each trial’s temperatures, the historical mean temperature for month at a given site was calculated using the historical weather dataset. The historical value was subtracted from the trial year average temperature for that month to provide an estimate of the deviation from average conditions. For example, in Galva, Iowa the historical average temperature in April is 48 deg F. </w:t>
      </w:r>
      <w:commentRangeStart w:id="32"/>
      <w:r>
        <w:t>In 2022</w:t>
      </w:r>
      <w:commentRangeEnd w:id="32"/>
      <w:r w:rsidR="00E67198">
        <w:rPr>
          <w:rStyle w:val="CommentReference"/>
        </w:rPr>
        <w:commentReference w:id="32"/>
      </w:r>
      <w:r>
        <w:t xml:space="preserve">, the month of April had an average temperature of 44 deg F, resulting in a deviation of -4 deg F (cooler than average). To provide context for precipitation, the cumulative precipitation up to a given day was calculated for each year separately. The historical value was calculated as the average cumulative precipitation received up to a given calendar day. Like the temperature deviation calculation, this historical mean was subtracted from the cumulative precipitation for each calendar day in 2022. Continuing with the Galva, Iowa example, Galva historically receives an average of 11 inches of precipitation from January 1 through June 1. In 2022, Galva had received 10.6 inches, for a deviation of -0.4 inches (drier than average).      </w:t>
      </w:r>
    </w:p>
    <w:p w14:paraId="00000191" w14:textId="77777777" w:rsidR="00417DD3" w:rsidRDefault="00417DD3"/>
    <w:p w14:paraId="00000192" w14:textId="77777777" w:rsidR="00417DD3" w:rsidRDefault="00000000">
      <w:pPr>
        <w:pStyle w:val="Heading3"/>
      </w:pPr>
      <w:r>
        <w:t>Finances</w:t>
      </w:r>
    </w:p>
    <w:p w14:paraId="00000193" w14:textId="05DD12A3" w:rsidR="00417DD3" w:rsidRDefault="00000000">
      <w:r>
        <w:t xml:space="preserve">In the </w:t>
      </w:r>
      <w:del w:id="33" w:author="Stefan Gailans" w:date="2024-02-05T14:20:00Z">
        <w:r w:rsidDel="00BD4E27">
          <w:delText>202</w:delText>
        </w:r>
        <w:r w:rsidR="001B26D7" w:rsidDel="00BD4E27">
          <w:delText>2</w:delText>
        </w:r>
        <w:r w:rsidDel="00BD4E27">
          <w:delText>/</w:delText>
        </w:r>
      </w:del>
      <w:r>
        <w:t>202</w:t>
      </w:r>
      <w:r w:rsidR="001B26D7">
        <w:t>3</w:t>
      </w:r>
      <w:r>
        <w:t xml:space="preserve"> suite of trials, farmers reported nitrogen prices ranging from $0.</w:t>
      </w:r>
      <w:r w:rsidR="001B26D7">
        <w:t>14</w:t>
      </w:r>
      <w:r>
        <w:t>/</w:t>
      </w:r>
      <w:proofErr w:type="spellStart"/>
      <w:r>
        <w:t>lb</w:t>
      </w:r>
      <w:proofErr w:type="spellEnd"/>
      <w:r>
        <w:t xml:space="preserve"> N up to $1.</w:t>
      </w:r>
      <w:r w:rsidR="001B26D7">
        <w:t>40</w:t>
      </w:r>
      <w:r>
        <w:t>/</w:t>
      </w:r>
      <w:proofErr w:type="spellStart"/>
      <w:r>
        <w:t>lb</w:t>
      </w:r>
      <w:proofErr w:type="spellEnd"/>
      <w:r>
        <w:t xml:space="preserve"> N. </w:t>
      </w:r>
      <w:r w:rsidR="005E127A">
        <w:t xml:space="preserve">Due to the wide geographic distribution of cooperators, we used farmer-reported corn prices to determine the range in corn prices used for the price scenarios. </w:t>
      </w:r>
      <w:r>
        <w:t>Not all farmers reported the price received for corn, so we used USDA National Agricultural Statistics Service (NASS</w:t>
      </w:r>
      <w:proofErr w:type="gramStart"/>
      <w:r>
        <w:t>)</w:t>
      </w:r>
      <w:r>
        <w:rPr>
          <w:vertAlign w:val="superscript"/>
        </w:rPr>
        <w:t>[</w:t>
      </w:r>
      <w:proofErr w:type="gramEnd"/>
      <w:r>
        <w:rPr>
          <w:vertAlign w:val="superscript"/>
        </w:rPr>
        <w:t xml:space="preserve">3] </w:t>
      </w:r>
      <w:r>
        <w:t>data as reported by Iowa State University’s Ag Decision Maker,</w:t>
      </w:r>
      <w:r>
        <w:rPr>
          <w:vertAlign w:val="superscript"/>
        </w:rPr>
        <w:t>[4]</w:t>
      </w:r>
      <w:r>
        <w:t xml:space="preserve"> which provides a range in prices received for corn </w:t>
      </w:r>
      <w:commentRangeStart w:id="34"/>
      <w:r>
        <w:t>in Iowa for the year 202</w:t>
      </w:r>
      <w:r w:rsidR="001B26D7">
        <w:t>3</w:t>
      </w:r>
      <w:commentRangeEnd w:id="34"/>
      <w:r w:rsidR="00A431E7">
        <w:rPr>
          <w:rStyle w:val="CommentReference"/>
        </w:rPr>
        <w:commentReference w:id="34"/>
      </w:r>
      <w:r w:rsidR="001B26D7">
        <w:t>, excluding December</w:t>
      </w:r>
      <w:r>
        <w:t>.</w:t>
      </w:r>
    </w:p>
    <w:p w14:paraId="00000194" w14:textId="77777777" w:rsidR="00417DD3" w:rsidRDefault="00417DD3"/>
    <w:p w14:paraId="00000195" w14:textId="77777777" w:rsidR="00417DD3" w:rsidRDefault="00000000">
      <w:pPr>
        <w:pStyle w:val="Heading1"/>
      </w:pPr>
      <w:r>
        <w:t>Funding Acknowledgement</w:t>
      </w:r>
    </w:p>
    <w:p w14:paraId="00000196" w14:textId="6B6BB18C" w:rsidR="00417DD3" w:rsidRDefault="00000000">
      <w:r>
        <w:t>This material is based upon work supported by the U.S. Department of Agriculture, under agreement number NR216114XXXXG003</w:t>
      </w:r>
      <w:ins w:id="35" w:author="Stefan Gailans" w:date="2024-02-05T14:22:00Z">
        <w:r w:rsidR="0000562A">
          <w:t xml:space="preserve">, and </w:t>
        </w:r>
        <w:r w:rsidR="00F6122A">
          <w:t>by The Foundation for Food &amp; Agriculture Research (FFAR)</w:t>
        </w:r>
      </w:ins>
      <w:r>
        <w:t>. Any opinions, findings, conclusions, or recommendations expressed in this publication are those of the author(s) and do not necessarily reflect the views of the U.S. Department of Agriculture</w:t>
      </w:r>
      <w:ins w:id="36" w:author="Stefan Gailans" w:date="2024-02-05T14:22:00Z">
        <w:r w:rsidR="00F6122A">
          <w:t xml:space="preserve"> or FFAR</w:t>
        </w:r>
      </w:ins>
      <w:r>
        <w:t>. In addition, any reference to specific brands or types of products or services does not constitute or imply an endorsement by the U.S. Department of Agriculture</w:t>
      </w:r>
      <w:ins w:id="37" w:author="Stefan Gailans" w:date="2024-02-05T14:22:00Z">
        <w:r w:rsidR="007D534E">
          <w:t xml:space="preserve"> or FFAR</w:t>
        </w:r>
      </w:ins>
      <w:r>
        <w:t xml:space="preserve"> for those products or services. USDA is an equal opportunity provider, employer, and lender.</w:t>
      </w:r>
    </w:p>
    <w:p w14:paraId="00000197" w14:textId="77777777" w:rsidR="00417DD3" w:rsidRDefault="00417DD3"/>
    <w:p w14:paraId="00000198" w14:textId="77777777" w:rsidR="00417DD3" w:rsidRDefault="00000000">
      <w:pPr>
        <w:pStyle w:val="Heading1"/>
      </w:pPr>
      <w:r>
        <w:t>References</w:t>
      </w:r>
    </w:p>
    <w:p w14:paraId="00000199" w14:textId="77777777" w:rsidR="00417DD3" w:rsidRDefault="00417DD3"/>
    <w:p w14:paraId="0000019A" w14:textId="0E3CB9B7" w:rsidR="00417DD3" w:rsidRDefault="00000000">
      <w:pPr>
        <w:numPr>
          <w:ilvl w:val="0"/>
          <w:numId w:val="2"/>
        </w:numPr>
        <w:pBdr>
          <w:top w:val="nil"/>
          <w:left w:val="nil"/>
          <w:bottom w:val="nil"/>
          <w:right w:val="nil"/>
          <w:between w:val="nil"/>
        </w:pBdr>
        <w:spacing w:line="240" w:lineRule="auto"/>
        <w:rPr>
          <w:rFonts w:eastAsia="Chaparral Pro" w:cs="Chaparral Pro"/>
          <w:color w:val="000000"/>
          <w:szCs w:val="22"/>
        </w:rPr>
      </w:pPr>
      <w:r>
        <w:rPr>
          <w:rFonts w:eastAsia="Chaparral Pro" w:cs="Chaparral Pro"/>
          <w:color w:val="000000"/>
          <w:szCs w:val="22"/>
        </w:rPr>
        <w:t xml:space="preserve">Sparks A. 2018. </w:t>
      </w:r>
      <w:proofErr w:type="spellStart"/>
      <w:r>
        <w:rPr>
          <w:rFonts w:eastAsia="Chaparral Pro" w:cs="Chaparral Pro"/>
          <w:color w:val="000000"/>
          <w:szCs w:val="22"/>
        </w:rPr>
        <w:t>Nasapower</w:t>
      </w:r>
      <w:proofErr w:type="spellEnd"/>
      <w:r>
        <w:rPr>
          <w:rFonts w:eastAsia="Chaparral Pro" w:cs="Chaparral Pro"/>
          <w:color w:val="000000"/>
          <w:szCs w:val="22"/>
        </w:rPr>
        <w:t xml:space="preserve">: A NASA POWER Global Meteorology, Surface Solar Energy and Climatology. Data Client for R. The Journal of </w:t>
      </w:r>
      <w:proofErr w:type="gramStart"/>
      <w:r>
        <w:rPr>
          <w:rFonts w:eastAsia="Chaparral Pro" w:cs="Chaparral Pro"/>
          <w:color w:val="000000"/>
          <w:szCs w:val="22"/>
        </w:rPr>
        <w:t>Open Source</w:t>
      </w:r>
      <w:proofErr w:type="gramEnd"/>
      <w:r>
        <w:rPr>
          <w:rFonts w:eastAsia="Chaparral Pro" w:cs="Chaparral Pro"/>
          <w:color w:val="000000"/>
          <w:szCs w:val="22"/>
        </w:rPr>
        <w:t xml:space="preserve"> Software. 3(30), 1035. doi:10.21105/joss.01035. </w:t>
      </w:r>
      <w:hyperlink r:id="rId42">
        <w:r>
          <w:rPr>
            <w:rFonts w:eastAsia="Chaparral Pro" w:cs="Chaparral Pro"/>
            <w:color w:val="00385F"/>
            <w:szCs w:val="22"/>
            <w:u w:val="single"/>
          </w:rPr>
          <w:t>https://power.larc.nasa.gov/</w:t>
        </w:r>
      </w:hyperlink>
      <w:r>
        <w:rPr>
          <w:rFonts w:eastAsia="Chaparral Pro" w:cs="Chaparral Pro"/>
          <w:color w:val="000000"/>
          <w:szCs w:val="22"/>
        </w:rPr>
        <w:t xml:space="preserve"> (accessed J</w:t>
      </w:r>
      <w:r w:rsidR="001B26D7">
        <w:rPr>
          <w:rFonts w:eastAsia="Chaparral Pro" w:cs="Chaparral Pro"/>
          <w:color w:val="000000"/>
          <w:szCs w:val="22"/>
        </w:rPr>
        <w:t>anuary 2024</w:t>
      </w:r>
      <w:r>
        <w:rPr>
          <w:rFonts w:eastAsia="Chaparral Pro" w:cs="Chaparral Pro"/>
          <w:color w:val="000000"/>
          <w:szCs w:val="22"/>
        </w:rPr>
        <w:t>).</w:t>
      </w:r>
    </w:p>
    <w:p w14:paraId="0000019B" w14:textId="2988CDC4" w:rsidR="00417DD3" w:rsidRDefault="00000000">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Chaparral Pro" w:cs="Chaparral Pro"/>
          <w:color w:val="000000"/>
          <w:szCs w:val="22"/>
        </w:rPr>
      </w:pPr>
      <w:r>
        <w:rPr>
          <w:rFonts w:eastAsia="Chaparral Pro" w:cs="Chaparral Pro"/>
          <w:color w:val="000000"/>
          <w:szCs w:val="22"/>
        </w:rPr>
        <w:t xml:space="preserve">R Core Team (2022). R: A language and environment for statistical computing. R Foundation for Statistical Computing, Vienna, Austria. URL </w:t>
      </w:r>
      <w:hyperlink r:id="rId43">
        <w:r>
          <w:rPr>
            <w:rFonts w:eastAsia="Chaparral Pro" w:cs="Chaparral Pro"/>
            <w:color w:val="00385F"/>
            <w:szCs w:val="22"/>
            <w:u w:val="single"/>
          </w:rPr>
          <w:t>https://www.R-project.org/</w:t>
        </w:r>
      </w:hyperlink>
      <w:r>
        <w:rPr>
          <w:rFonts w:eastAsia="Chaparral Pro" w:cs="Chaparral Pro"/>
          <w:color w:val="000000"/>
          <w:szCs w:val="22"/>
        </w:rPr>
        <w:t>. (accessed J</w:t>
      </w:r>
      <w:r w:rsidR="001B26D7">
        <w:rPr>
          <w:rFonts w:eastAsia="Chaparral Pro" w:cs="Chaparral Pro"/>
          <w:color w:val="000000"/>
          <w:szCs w:val="22"/>
        </w:rPr>
        <w:t>anuary 2024</w:t>
      </w:r>
      <w:r>
        <w:rPr>
          <w:rFonts w:eastAsia="Chaparral Pro" w:cs="Chaparral Pro"/>
          <w:color w:val="000000"/>
          <w:szCs w:val="22"/>
        </w:rPr>
        <w:t>).</w:t>
      </w:r>
    </w:p>
    <w:p w14:paraId="0000019C" w14:textId="2D5962FC" w:rsidR="00417DD3" w:rsidRDefault="00000000">
      <w:pPr>
        <w:numPr>
          <w:ilvl w:val="0"/>
          <w:numId w:val="2"/>
        </w:numPr>
        <w:pBdr>
          <w:top w:val="nil"/>
          <w:left w:val="nil"/>
          <w:bottom w:val="nil"/>
          <w:right w:val="nil"/>
          <w:between w:val="nil"/>
        </w:pBdr>
        <w:spacing w:line="240" w:lineRule="auto"/>
        <w:rPr>
          <w:rFonts w:eastAsia="Chaparral Pro" w:cs="Chaparral Pro"/>
          <w:color w:val="000000"/>
          <w:szCs w:val="22"/>
        </w:rPr>
      </w:pPr>
      <w:r>
        <w:rPr>
          <w:rFonts w:eastAsia="Chaparral Pro" w:cs="Chaparral Pro"/>
          <w:color w:val="000000"/>
          <w:szCs w:val="22"/>
        </w:rPr>
        <w:t xml:space="preserve">US Department of Agriculture-National Agricultural Statistics Service. Quick stats. USDA-National Agricultural Statistics Service. </w:t>
      </w:r>
      <w:hyperlink r:id="rId44">
        <w:r>
          <w:rPr>
            <w:rFonts w:eastAsia="Chaparral Pro" w:cs="Chaparral Pro"/>
            <w:color w:val="00385F"/>
            <w:szCs w:val="22"/>
            <w:u w:val="single"/>
          </w:rPr>
          <w:t>https://quickstats.nass.usda.gov/</w:t>
        </w:r>
      </w:hyperlink>
      <w:r>
        <w:rPr>
          <w:rFonts w:eastAsia="Chaparral Pro" w:cs="Chaparral Pro"/>
          <w:color w:val="000000"/>
          <w:szCs w:val="22"/>
        </w:rPr>
        <w:t xml:space="preserve"> (accessed J</w:t>
      </w:r>
      <w:r w:rsidR="001B26D7">
        <w:rPr>
          <w:rFonts w:eastAsia="Chaparral Pro" w:cs="Chaparral Pro"/>
          <w:color w:val="000000"/>
          <w:szCs w:val="22"/>
        </w:rPr>
        <w:t>anuary 2024</w:t>
      </w:r>
      <w:r>
        <w:rPr>
          <w:rFonts w:eastAsia="Chaparral Pro" w:cs="Chaparral Pro"/>
          <w:color w:val="000000"/>
          <w:szCs w:val="22"/>
        </w:rPr>
        <w:t>).</w:t>
      </w:r>
    </w:p>
    <w:p w14:paraId="0000019D" w14:textId="0B3B833E" w:rsidR="00417DD3" w:rsidRDefault="00000000">
      <w:pPr>
        <w:numPr>
          <w:ilvl w:val="0"/>
          <w:numId w:val="2"/>
        </w:numPr>
        <w:pBdr>
          <w:top w:val="nil"/>
          <w:left w:val="nil"/>
          <w:bottom w:val="nil"/>
          <w:right w:val="nil"/>
          <w:between w:val="nil"/>
        </w:pBdr>
        <w:spacing w:line="240" w:lineRule="auto"/>
        <w:rPr>
          <w:rFonts w:eastAsia="Chaparral Pro" w:cs="Chaparral Pro"/>
          <w:color w:val="000000"/>
          <w:szCs w:val="22"/>
        </w:rPr>
      </w:pPr>
      <w:r>
        <w:rPr>
          <w:rFonts w:eastAsia="Chaparral Pro" w:cs="Chaparral Pro"/>
          <w:color w:val="000000"/>
          <w:szCs w:val="22"/>
        </w:rPr>
        <w:t>Johanns, A. 202</w:t>
      </w:r>
      <w:r w:rsidR="001B26D7">
        <w:rPr>
          <w:rFonts w:eastAsia="Chaparral Pro" w:cs="Chaparral Pro"/>
          <w:color w:val="000000"/>
          <w:szCs w:val="22"/>
        </w:rPr>
        <w:t>4</w:t>
      </w:r>
      <w:r>
        <w:rPr>
          <w:rFonts w:eastAsia="Chaparral Pro" w:cs="Chaparral Pro"/>
          <w:color w:val="000000"/>
          <w:szCs w:val="22"/>
        </w:rPr>
        <w:t xml:space="preserve">. Iowa Cash Corn and Soybean Prices. A2-11. Ag Decision Maker. Iowa State University Extension and Outreach. </w:t>
      </w:r>
      <w:hyperlink r:id="rId45">
        <w:r>
          <w:rPr>
            <w:rFonts w:eastAsia="Chaparral Pro" w:cs="Chaparral Pro"/>
            <w:color w:val="00385F"/>
            <w:szCs w:val="22"/>
            <w:u w:val="single"/>
          </w:rPr>
          <w:t>https://www.extension.iastate.edu/agdm/crops/pdf/a2-11.pdf</w:t>
        </w:r>
      </w:hyperlink>
      <w:r>
        <w:rPr>
          <w:rFonts w:eastAsia="Chaparral Pro" w:cs="Chaparral Pro"/>
          <w:color w:val="000000"/>
          <w:szCs w:val="22"/>
        </w:rPr>
        <w:t xml:space="preserve"> (accessed J</w:t>
      </w:r>
      <w:r w:rsidR="001B26D7">
        <w:rPr>
          <w:rFonts w:eastAsia="Chaparral Pro" w:cs="Chaparral Pro"/>
          <w:color w:val="000000"/>
          <w:szCs w:val="22"/>
        </w:rPr>
        <w:t>anuary</w:t>
      </w:r>
      <w:r>
        <w:rPr>
          <w:rFonts w:eastAsia="Chaparral Pro" w:cs="Chaparral Pro"/>
          <w:color w:val="000000"/>
          <w:szCs w:val="22"/>
        </w:rPr>
        <w:t xml:space="preserve"> 202</w:t>
      </w:r>
      <w:r w:rsidR="001B26D7">
        <w:rPr>
          <w:rFonts w:eastAsia="Chaparral Pro" w:cs="Chaparral Pro"/>
          <w:color w:val="000000"/>
          <w:szCs w:val="22"/>
        </w:rPr>
        <w:t>4</w:t>
      </w:r>
      <w:r>
        <w:rPr>
          <w:rFonts w:eastAsia="Chaparral Pro" w:cs="Chaparral Pro"/>
          <w:color w:val="000000"/>
          <w:szCs w:val="22"/>
        </w:rPr>
        <w:t>).</w:t>
      </w:r>
    </w:p>
    <w:sectPr w:rsidR="00417DD3">
      <w:type w:val="continuous"/>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tefan Gailans" w:date="2024-02-05T14:37:00Z" w:initials="SG">
    <w:p w14:paraId="72B35CA8" w14:textId="77777777" w:rsidR="00D11239" w:rsidRDefault="00D11239" w:rsidP="00D11239">
      <w:pPr>
        <w:pStyle w:val="CommentText"/>
      </w:pPr>
      <w:r>
        <w:rPr>
          <w:rStyle w:val="CommentReference"/>
        </w:rPr>
        <w:annotationRef/>
      </w:r>
      <w:r>
        <w:t>Whichever way we choose to go, let’s be clear here where we sourced the N cost and corn price.</w:t>
      </w:r>
    </w:p>
  </w:comment>
  <w:comment w:id="1" w:author="Stefan Gailans" w:date="2024-02-05T13:27:00Z" w:initials="SG">
    <w:p w14:paraId="01D8ED37" w14:textId="033AD1B1" w:rsidR="006030C8" w:rsidRDefault="006030C8" w:rsidP="006030C8">
      <w:pPr>
        <w:pStyle w:val="CommentText"/>
        <w:rPr>
          <w:highlight w:val="none"/>
        </w:rPr>
      </w:pPr>
      <w:r>
        <w:rPr>
          <w:rStyle w:val="CommentReference"/>
        </w:rPr>
        <w:annotationRef/>
      </w:r>
      <w:r>
        <w:t>We need to decide which N cost to use of all N costs supplied by cooperators. Especially if cooperators applied N several times using different N sources. For instance, the Amunsons applied three separate times with three different sources resulting in three different costs. Should we use the cost associated with the source used to create the two rate treatments?</w:t>
      </w:r>
    </w:p>
    <w:p w14:paraId="1AFF090F" w14:textId="77777777" w:rsidR="006030C8" w:rsidRDefault="006030C8" w:rsidP="006030C8">
      <w:pPr>
        <w:pStyle w:val="CommentText"/>
      </w:pPr>
      <w:r>
        <w:t>Or is this a case for using the costs published by NASS instead of those reported by cooperators?</w:t>
      </w:r>
    </w:p>
  </w:comment>
  <w:comment w:id="2" w:author="Virginia Nichols" w:date="2024-02-01T09:14:00Z" w:initials="VN">
    <w:p w14:paraId="092F5A77" w14:textId="77777777" w:rsidR="00F52D44" w:rsidRDefault="00DF241F" w:rsidP="00F52D44">
      <w:pPr>
        <w:pStyle w:val="CommentText"/>
      </w:pPr>
      <w:r>
        <w:rPr>
          <w:rStyle w:val="CommentReference"/>
        </w:rPr>
        <w:annotationRef/>
      </w:r>
      <w:r w:rsidR="00F52D44">
        <w:rPr>
          <w:color w:val="000000"/>
        </w:rPr>
        <w:t>New, see what you think</w:t>
      </w:r>
    </w:p>
  </w:comment>
  <w:comment w:id="3" w:author="Stefan Gailans" w:date="2024-02-05T13:32:00Z" w:initials="SG">
    <w:p w14:paraId="3C3D0395" w14:textId="77777777" w:rsidR="00F52D44" w:rsidRDefault="00CC7402" w:rsidP="00F52D44">
      <w:pPr>
        <w:pStyle w:val="CommentText"/>
      </w:pPr>
      <w:r>
        <w:rPr>
          <w:rStyle w:val="CommentReference"/>
        </w:rPr>
        <w:annotationRef/>
      </w:r>
      <w:r w:rsidR="00F52D44">
        <w:rPr>
          <w:color w:val="000000"/>
        </w:rPr>
        <w:t>Multiplying by 11.4 seems easy enough!</w:t>
      </w:r>
    </w:p>
  </w:comment>
  <w:comment w:id="6" w:author="Stefan Gailans" w:date="2023-06-08T10:25:00Z" w:initials="">
    <w:p w14:paraId="000001A3" w14:textId="34A8D153" w:rsidR="00417DD3" w:rsidRDefault="00000000">
      <w:pPr>
        <w:widowControl w:val="0"/>
        <w:pBdr>
          <w:top w:val="nil"/>
          <w:left w:val="nil"/>
          <w:bottom w:val="nil"/>
          <w:right w:val="nil"/>
          <w:between w:val="nil"/>
        </w:pBdr>
        <w:shd w:val="clear" w:color="auto" w:fill="auto"/>
        <w:spacing w:line="240" w:lineRule="auto"/>
        <w:rPr>
          <w:rFonts w:ascii="Arial" w:eastAsia="Arial" w:hAnsi="Arial"/>
          <w:color w:val="000000"/>
          <w:szCs w:val="22"/>
          <w:shd w:val="clear" w:color="auto" w:fill="auto"/>
        </w:rPr>
      </w:pPr>
      <w:r>
        <w:rPr>
          <w:rFonts w:ascii="Arial" w:eastAsia="Arial" w:hAnsi="Arial"/>
          <w:color w:val="000000"/>
          <w:szCs w:val="22"/>
          <w:shd w:val="clear" w:color="auto" w:fill="auto"/>
        </w:rPr>
        <w:t>JPEG</w:t>
      </w:r>
    </w:p>
  </w:comment>
  <w:comment w:id="7" w:author="Stefan Gailans" w:date="2024-02-05T13:35:00Z" w:initials="SG">
    <w:p w14:paraId="332A2AFB" w14:textId="77777777" w:rsidR="0020290E" w:rsidRDefault="0020290E" w:rsidP="0020290E">
      <w:pPr>
        <w:pStyle w:val="CommentText"/>
      </w:pPr>
      <w:r>
        <w:rPr>
          <w:rStyle w:val="CommentReference"/>
        </w:rPr>
        <w:annotationRef/>
      </w:r>
      <w:r>
        <w:t>Cut the x-axis in precip figure at Dec. 2023.</w:t>
      </w:r>
    </w:p>
  </w:comment>
  <w:comment w:id="9" w:author="Stefan Gailans" w:date="2024-02-05T13:37:00Z" w:initials="SG">
    <w:p w14:paraId="71E001F7" w14:textId="77777777" w:rsidR="00D9583D" w:rsidRDefault="00014334" w:rsidP="00D9583D">
      <w:pPr>
        <w:pStyle w:val="CommentText"/>
        <w:rPr>
          <w:highlight w:val="none"/>
        </w:rPr>
      </w:pPr>
      <w:r>
        <w:rPr>
          <w:rStyle w:val="CommentReference"/>
        </w:rPr>
        <w:annotationRef/>
      </w:r>
      <w:r w:rsidR="00D9583D">
        <w:rPr>
          <w:color w:val="000000"/>
        </w:rPr>
        <w:t>15 or 18? Both your Nutshell on p. 1 and Figure 4 below reference 18 trials.</w:t>
      </w:r>
    </w:p>
    <w:p w14:paraId="6C7DADB4" w14:textId="77777777" w:rsidR="00D9583D" w:rsidRDefault="00D9583D" w:rsidP="00D9583D">
      <w:pPr>
        <w:pStyle w:val="CommentText"/>
      </w:pPr>
      <w:r>
        <w:rPr>
          <w:color w:val="000000"/>
        </w:rPr>
        <w:t>I see three trials’ results differ between positive/negative depending on the scenario. Probably best to specifically mention this in the narrative so that the reader firmly understands.</w:t>
      </w:r>
    </w:p>
  </w:comment>
  <w:comment w:id="10" w:author="Stefan Gailans" w:date="2023-06-08T10:26:00Z" w:initials="">
    <w:p w14:paraId="000001A4" w14:textId="70716DBF" w:rsidR="00417DD3" w:rsidRDefault="00000000">
      <w:pPr>
        <w:widowControl w:val="0"/>
        <w:pBdr>
          <w:top w:val="nil"/>
          <w:left w:val="nil"/>
          <w:bottom w:val="nil"/>
          <w:right w:val="nil"/>
          <w:between w:val="nil"/>
        </w:pBdr>
        <w:shd w:val="clear" w:color="auto" w:fill="auto"/>
        <w:spacing w:line="240" w:lineRule="auto"/>
        <w:rPr>
          <w:rFonts w:ascii="Arial" w:eastAsia="Arial" w:hAnsi="Arial"/>
          <w:color w:val="000000"/>
          <w:szCs w:val="22"/>
          <w:shd w:val="clear" w:color="auto" w:fill="auto"/>
        </w:rPr>
      </w:pPr>
      <w:r>
        <w:rPr>
          <w:rFonts w:ascii="Arial" w:eastAsia="Arial" w:hAnsi="Arial"/>
          <w:color w:val="000000"/>
          <w:szCs w:val="22"/>
          <w:shd w:val="clear" w:color="auto" w:fill="auto"/>
        </w:rPr>
        <w:t>JPEG</w:t>
      </w:r>
    </w:p>
  </w:comment>
  <w:comment w:id="11" w:author="Stefan Gailans" w:date="2024-02-05T13:43:00Z" w:initials="SG">
    <w:p w14:paraId="2638E938" w14:textId="77777777" w:rsidR="001F2941" w:rsidRDefault="00B94B30" w:rsidP="001F2941">
      <w:pPr>
        <w:pStyle w:val="CommentText"/>
      </w:pPr>
      <w:r>
        <w:rPr>
          <w:rStyle w:val="CommentReference"/>
        </w:rPr>
        <w:annotationRef/>
      </w:r>
      <w:r w:rsidR="001F2941">
        <w:rPr>
          <w:color w:val="000000"/>
        </w:rPr>
        <w:t>Need to specify what the light/greyed bars indicate – different outcomes based on scenario.</w:t>
      </w:r>
    </w:p>
  </w:comment>
  <w:comment w:id="24" w:author="Stefan Gailans" w:date="2024-02-05T13:48:00Z" w:initials="SG">
    <w:p w14:paraId="1B8404FC" w14:textId="77777777" w:rsidR="000149A6" w:rsidRDefault="000149A6" w:rsidP="000149A6">
      <w:pPr>
        <w:pStyle w:val="CommentText"/>
      </w:pPr>
      <w:r>
        <w:rPr>
          <w:rStyle w:val="CommentReference"/>
        </w:rPr>
        <w:annotationRef/>
      </w:r>
      <w:r>
        <w:t>Boo yah!</w:t>
      </w:r>
    </w:p>
  </w:comment>
  <w:comment w:id="25" w:author="Stefan Gailans" w:date="2023-06-08T10:26:00Z" w:initials="">
    <w:p w14:paraId="000001A0" w14:textId="21505D93" w:rsidR="00417DD3" w:rsidRDefault="00000000">
      <w:pPr>
        <w:widowControl w:val="0"/>
        <w:pBdr>
          <w:top w:val="nil"/>
          <w:left w:val="nil"/>
          <w:bottom w:val="nil"/>
          <w:right w:val="nil"/>
          <w:between w:val="nil"/>
        </w:pBdr>
        <w:shd w:val="clear" w:color="auto" w:fill="auto"/>
        <w:spacing w:line="240" w:lineRule="auto"/>
        <w:rPr>
          <w:rFonts w:ascii="Arial" w:eastAsia="Arial" w:hAnsi="Arial"/>
          <w:color w:val="000000"/>
          <w:szCs w:val="22"/>
          <w:shd w:val="clear" w:color="auto" w:fill="auto"/>
        </w:rPr>
      </w:pPr>
      <w:r>
        <w:rPr>
          <w:rFonts w:ascii="Arial" w:eastAsia="Arial" w:hAnsi="Arial"/>
          <w:color w:val="000000"/>
          <w:szCs w:val="22"/>
          <w:shd w:val="clear" w:color="auto" w:fill="auto"/>
        </w:rPr>
        <w:t>JPEG</w:t>
      </w:r>
    </w:p>
  </w:comment>
  <w:comment w:id="26" w:author="Stefan Gailans" w:date="2024-02-05T13:57:00Z" w:initials="SG">
    <w:p w14:paraId="4484A963" w14:textId="77777777" w:rsidR="00944ECA" w:rsidRDefault="00677E8B" w:rsidP="00944ECA">
      <w:pPr>
        <w:pStyle w:val="CommentText"/>
        <w:rPr>
          <w:highlight w:val="none"/>
        </w:rPr>
      </w:pPr>
      <w:r>
        <w:rPr>
          <w:rStyle w:val="CommentReference"/>
        </w:rPr>
        <w:annotationRef/>
      </w:r>
      <w:r w:rsidR="00944ECA">
        <w:rPr>
          <w:color w:val="000000"/>
        </w:rPr>
        <w:t>Would it be better to show each site’s actual avoided CO2e rather than this cumulative curve?</w:t>
      </w:r>
    </w:p>
    <w:p w14:paraId="306309CA" w14:textId="77777777" w:rsidR="00944ECA" w:rsidRDefault="00944ECA" w:rsidP="00944ECA">
      <w:pPr>
        <w:pStyle w:val="CommentText"/>
        <w:rPr>
          <w:highlight w:val="none"/>
        </w:rPr>
      </w:pPr>
      <w:r>
        <w:rPr>
          <w:color w:val="000000"/>
        </w:rPr>
        <w:t>But also express somehow the total avoided GHGs across sites and then illustrate that value by comparing it to number of cars or flights, etc. I have no idea what 13.5 tons CO2e amounts to or if it’s even a relevant reduction. I’m just an agronomist.</w:t>
      </w:r>
    </w:p>
    <w:p w14:paraId="5F9A3A2C" w14:textId="77777777" w:rsidR="00944ECA" w:rsidRDefault="00944ECA" w:rsidP="00944ECA">
      <w:pPr>
        <w:pStyle w:val="CommentText"/>
      </w:pPr>
      <w:r>
        <w:rPr>
          <w:color w:val="000000"/>
        </w:rPr>
        <w:t>Also, probably need to include consideration of corn yield and financial returns. Obviously, we can reduced GHG footprint by reducing N but one would only be encouraged to do so if they maintained corn yield or financial returns.</w:t>
      </w:r>
    </w:p>
  </w:comment>
  <w:comment w:id="27" w:author="Virginia Nichols" w:date="2024-02-01T09:15:00Z" w:initials="VN">
    <w:p w14:paraId="760908BD" w14:textId="333F2AB1" w:rsidR="00DF241F" w:rsidRDefault="00DF241F" w:rsidP="00DF241F">
      <w:pPr>
        <w:pStyle w:val="CommentText"/>
      </w:pPr>
      <w:r>
        <w:rPr>
          <w:rStyle w:val="CommentReference"/>
        </w:rPr>
        <w:annotationRef/>
      </w:r>
      <w:r>
        <w:t>I will work on updating the management tables for the appendices</w:t>
      </w:r>
    </w:p>
  </w:comment>
  <w:comment w:id="28" w:author="Stefan Gailans" w:date="2024-02-05T13:59:00Z" w:initials="SG">
    <w:p w14:paraId="3CA91158" w14:textId="77777777" w:rsidR="000759D6" w:rsidRDefault="000759D6" w:rsidP="000759D6">
      <w:pPr>
        <w:pStyle w:val="CommentText"/>
      </w:pPr>
      <w:r>
        <w:rPr>
          <w:rStyle w:val="CommentReference"/>
        </w:rPr>
        <w:annotationRef/>
      </w:r>
      <w:r>
        <w:t>I like how you’ve included GHG reductions in these appendices.</w:t>
      </w:r>
    </w:p>
  </w:comment>
  <w:comment w:id="32" w:author="Stefan Gailans" w:date="2024-02-05T14:20:00Z" w:initials="SG">
    <w:p w14:paraId="312149DF" w14:textId="77777777" w:rsidR="00E67198" w:rsidRDefault="00E67198" w:rsidP="00E67198">
      <w:pPr>
        <w:pStyle w:val="CommentText"/>
      </w:pPr>
      <w:r>
        <w:rPr>
          <w:rStyle w:val="CommentReference"/>
        </w:rPr>
        <w:annotationRef/>
      </w:r>
      <w:r>
        <w:t>Update for 2023.</w:t>
      </w:r>
    </w:p>
  </w:comment>
  <w:comment w:id="34" w:author="Stefan Gailans" w:date="2024-02-05T14:26:00Z" w:initials="SG">
    <w:p w14:paraId="1C2AF702" w14:textId="77777777" w:rsidR="00A431E7" w:rsidRDefault="00A431E7" w:rsidP="00A431E7">
      <w:pPr>
        <w:pStyle w:val="CommentText"/>
      </w:pPr>
      <w:r>
        <w:rPr>
          <w:rStyle w:val="CommentReference"/>
        </w:rPr>
        <w:annotationRef/>
      </w:r>
      <w:r>
        <w:t>Not all sites were in IA as two were in WI. And we are hoping for sites in all states surrounding IA eventually. Maybe this is a case for using only farmer-reported prices?? And if they don’t all report we just use the range and midpoint resulting from all those who do report.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2B35CA8" w15:done="0"/>
  <w15:commentEx w15:paraId="1AFF090F" w15:done="0"/>
  <w15:commentEx w15:paraId="092F5A77" w15:done="0"/>
  <w15:commentEx w15:paraId="3C3D0395" w15:paraIdParent="092F5A77" w15:done="0"/>
  <w15:commentEx w15:paraId="000001A3" w15:done="0"/>
  <w15:commentEx w15:paraId="332A2AFB" w15:done="0"/>
  <w15:commentEx w15:paraId="6C7DADB4" w15:done="0"/>
  <w15:commentEx w15:paraId="000001A4" w15:done="0"/>
  <w15:commentEx w15:paraId="2638E938" w15:done="0"/>
  <w15:commentEx w15:paraId="1B8404FC" w15:done="0"/>
  <w15:commentEx w15:paraId="000001A0" w15:done="0"/>
  <w15:commentEx w15:paraId="5F9A3A2C" w15:done="0"/>
  <w15:commentEx w15:paraId="760908BD" w15:done="0"/>
  <w15:commentEx w15:paraId="3CA91158" w15:paraIdParent="760908BD" w15:done="0"/>
  <w15:commentEx w15:paraId="312149DF" w15:done="0"/>
  <w15:commentEx w15:paraId="1C2AF7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ED96ACB" w16cex:dateUtc="2024-02-05T20:37:00Z"/>
  <w16cex:commentExtensible w16cex:durableId="12807FF9" w16cex:dateUtc="2024-02-05T19:27:00Z"/>
  <w16cex:commentExtensible w16cex:durableId="516ACD4B" w16cex:dateUtc="2024-02-01T16:14:00Z"/>
  <w16cex:commentExtensible w16cex:durableId="005249E9" w16cex:dateUtc="2024-02-05T19:32:00Z"/>
  <w16cex:commentExtensible w16cex:durableId="6D5FAEDF" w16cex:dateUtc="2024-02-05T19:35:00Z"/>
  <w16cex:commentExtensible w16cex:durableId="5B2E3167" w16cex:dateUtc="2024-02-05T19:37:00Z"/>
  <w16cex:commentExtensible w16cex:durableId="62B1985B" w16cex:dateUtc="2024-02-05T19:43:00Z"/>
  <w16cex:commentExtensible w16cex:durableId="58CDCF67" w16cex:dateUtc="2024-02-05T19:48:00Z"/>
  <w16cex:commentExtensible w16cex:durableId="496E50D1" w16cex:dateUtc="2024-02-05T19:57:00Z"/>
  <w16cex:commentExtensible w16cex:durableId="5BE4AEE5" w16cex:dateUtc="2024-02-01T16:15:00Z"/>
  <w16cex:commentExtensible w16cex:durableId="3E083188" w16cex:dateUtc="2024-02-05T19:59:00Z"/>
  <w16cex:commentExtensible w16cex:durableId="4A18AD3E" w16cex:dateUtc="2024-02-05T20:20:00Z"/>
  <w16cex:commentExtensible w16cex:durableId="06D03D2A" w16cex:dateUtc="2024-02-05T20: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2B35CA8" w16cid:durableId="5ED96ACB"/>
  <w16cid:commentId w16cid:paraId="1AFF090F" w16cid:durableId="12807FF9"/>
  <w16cid:commentId w16cid:paraId="092F5A77" w16cid:durableId="516ACD4B"/>
  <w16cid:commentId w16cid:paraId="3C3D0395" w16cid:durableId="005249E9"/>
  <w16cid:commentId w16cid:paraId="000001A3" w16cid:durableId="283B3195"/>
  <w16cid:commentId w16cid:paraId="332A2AFB" w16cid:durableId="6D5FAEDF"/>
  <w16cid:commentId w16cid:paraId="6C7DADB4" w16cid:durableId="5B2E3167"/>
  <w16cid:commentId w16cid:paraId="000001A4" w16cid:durableId="283B3194"/>
  <w16cid:commentId w16cid:paraId="2638E938" w16cid:durableId="62B1985B"/>
  <w16cid:commentId w16cid:paraId="1B8404FC" w16cid:durableId="58CDCF67"/>
  <w16cid:commentId w16cid:paraId="000001A0" w16cid:durableId="283B3193"/>
  <w16cid:commentId w16cid:paraId="5F9A3A2C" w16cid:durableId="496E50D1"/>
  <w16cid:commentId w16cid:paraId="760908BD" w16cid:durableId="5BE4AEE5"/>
  <w16cid:commentId w16cid:paraId="3CA91158" w16cid:durableId="3E083188"/>
  <w16cid:commentId w16cid:paraId="312149DF" w16cid:durableId="4A18AD3E"/>
  <w16cid:commentId w16cid:paraId="1C2AF702" w16cid:durableId="06D03D2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haparral Pro">
    <w:altName w:val="Cambria"/>
    <w:panose1 w:val="02060503040505020203"/>
    <w:charset w:val="00"/>
    <w:family w:val="roman"/>
    <w:notTrueType/>
    <w:pitch w:val="variable"/>
    <w:sig w:usb0="800000AF" w:usb1="5000205B" w:usb2="00000000" w:usb3="00000000" w:csb0="0000009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F22242"/>
    <w:multiLevelType w:val="multilevel"/>
    <w:tmpl w:val="03949D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C1559A0"/>
    <w:multiLevelType w:val="multilevel"/>
    <w:tmpl w:val="0DDC25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CD93559"/>
    <w:multiLevelType w:val="multilevel"/>
    <w:tmpl w:val="D15082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71FD5941"/>
    <w:multiLevelType w:val="multilevel"/>
    <w:tmpl w:val="96A6C5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75A7B74"/>
    <w:multiLevelType w:val="multilevel"/>
    <w:tmpl w:val="B69279F6"/>
    <w:lvl w:ilvl="0">
      <w:start w:val="1"/>
      <w:numFmt w:val="decimal"/>
      <w:lvlText w:val="%1."/>
      <w:lvlJc w:val="left"/>
      <w:pPr>
        <w:ind w:left="-280" w:hanging="360"/>
      </w:pPr>
    </w:lvl>
    <w:lvl w:ilvl="1">
      <w:start w:val="1"/>
      <w:numFmt w:val="lowerLetter"/>
      <w:lvlText w:val="%2."/>
      <w:lvlJc w:val="left"/>
      <w:pPr>
        <w:ind w:left="440" w:hanging="360"/>
      </w:pPr>
    </w:lvl>
    <w:lvl w:ilvl="2">
      <w:start w:val="1"/>
      <w:numFmt w:val="lowerRoman"/>
      <w:lvlText w:val="%3."/>
      <w:lvlJc w:val="right"/>
      <w:pPr>
        <w:ind w:left="1160" w:hanging="180"/>
      </w:pPr>
    </w:lvl>
    <w:lvl w:ilvl="3">
      <w:start w:val="1"/>
      <w:numFmt w:val="decimal"/>
      <w:lvlText w:val="%4."/>
      <w:lvlJc w:val="left"/>
      <w:pPr>
        <w:ind w:left="1880" w:hanging="360"/>
      </w:pPr>
    </w:lvl>
    <w:lvl w:ilvl="4">
      <w:start w:val="1"/>
      <w:numFmt w:val="lowerLetter"/>
      <w:lvlText w:val="%5."/>
      <w:lvlJc w:val="left"/>
      <w:pPr>
        <w:ind w:left="2600" w:hanging="360"/>
      </w:pPr>
    </w:lvl>
    <w:lvl w:ilvl="5">
      <w:start w:val="1"/>
      <w:numFmt w:val="lowerRoman"/>
      <w:lvlText w:val="%6."/>
      <w:lvlJc w:val="right"/>
      <w:pPr>
        <w:ind w:left="3320" w:hanging="180"/>
      </w:pPr>
    </w:lvl>
    <w:lvl w:ilvl="6">
      <w:start w:val="1"/>
      <w:numFmt w:val="decimal"/>
      <w:lvlText w:val="%7."/>
      <w:lvlJc w:val="left"/>
      <w:pPr>
        <w:ind w:left="4040" w:hanging="360"/>
      </w:pPr>
    </w:lvl>
    <w:lvl w:ilvl="7">
      <w:start w:val="1"/>
      <w:numFmt w:val="lowerLetter"/>
      <w:lvlText w:val="%8."/>
      <w:lvlJc w:val="left"/>
      <w:pPr>
        <w:ind w:left="4760" w:hanging="360"/>
      </w:pPr>
    </w:lvl>
    <w:lvl w:ilvl="8">
      <w:start w:val="1"/>
      <w:numFmt w:val="lowerRoman"/>
      <w:lvlText w:val="%9."/>
      <w:lvlJc w:val="right"/>
      <w:pPr>
        <w:ind w:left="5480" w:hanging="180"/>
      </w:pPr>
    </w:lvl>
  </w:abstractNum>
  <w:num w:numId="1" w16cid:durableId="1416245326">
    <w:abstractNumId w:val="2"/>
  </w:num>
  <w:num w:numId="2" w16cid:durableId="1312248739">
    <w:abstractNumId w:val="4"/>
  </w:num>
  <w:num w:numId="3" w16cid:durableId="1701979264">
    <w:abstractNumId w:val="3"/>
  </w:num>
  <w:num w:numId="4" w16cid:durableId="918909849">
    <w:abstractNumId w:val="1"/>
  </w:num>
  <w:num w:numId="5" w16cid:durableId="70447870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fan Gailans">
    <w15:presenceInfo w15:providerId="AD" w15:userId="S::stefan.gailans@practicalfarmers.org::b5648ffc-c51d-4567-9018-03d073167f92"/>
  </w15:person>
  <w15:person w15:author="Virginia Nichols">
    <w15:presenceInfo w15:providerId="Windows Live" w15:userId="8939d6601b0fb2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DD3"/>
    <w:rsid w:val="0000562A"/>
    <w:rsid w:val="00014334"/>
    <w:rsid w:val="000149A6"/>
    <w:rsid w:val="000471CB"/>
    <w:rsid w:val="000759D6"/>
    <w:rsid w:val="000C17F3"/>
    <w:rsid w:val="001B26D7"/>
    <w:rsid w:val="001C1DFC"/>
    <w:rsid w:val="001F2941"/>
    <w:rsid w:val="0020290E"/>
    <w:rsid w:val="00234E27"/>
    <w:rsid w:val="002A1AC8"/>
    <w:rsid w:val="00377DDC"/>
    <w:rsid w:val="00417DD3"/>
    <w:rsid w:val="00464B5A"/>
    <w:rsid w:val="00546706"/>
    <w:rsid w:val="005A1CE5"/>
    <w:rsid w:val="005B15D6"/>
    <w:rsid w:val="005E127A"/>
    <w:rsid w:val="006030C8"/>
    <w:rsid w:val="0065683A"/>
    <w:rsid w:val="00677E8B"/>
    <w:rsid w:val="00684A75"/>
    <w:rsid w:val="006D466B"/>
    <w:rsid w:val="006F66CC"/>
    <w:rsid w:val="007204A1"/>
    <w:rsid w:val="007D534E"/>
    <w:rsid w:val="00845266"/>
    <w:rsid w:val="00847B9B"/>
    <w:rsid w:val="008F2067"/>
    <w:rsid w:val="00944ECA"/>
    <w:rsid w:val="00A431E7"/>
    <w:rsid w:val="00AF4FCC"/>
    <w:rsid w:val="00B94B30"/>
    <w:rsid w:val="00BD06AF"/>
    <w:rsid w:val="00BD4E27"/>
    <w:rsid w:val="00BD7E60"/>
    <w:rsid w:val="00BE4DC7"/>
    <w:rsid w:val="00CC7402"/>
    <w:rsid w:val="00D11239"/>
    <w:rsid w:val="00D311EE"/>
    <w:rsid w:val="00D7761B"/>
    <w:rsid w:val="00D9583D"/>
    <w:rsid w:val="00DF241F"/>
    <w:rsid w:val="00E354BC"/>
    <w:rsid w:val="00E4690A"/>
    <w:rsid w:val="00E67198"/>
    <w:rsid w:val="00F31CF0"/>
    <w:rsid w:val="00F33700"/>
    <w:rsid w:val="00F52D44"/>
    <w:rsid w:val="00F6122A"/>
    <w:rsid w:val="00F844B8"/>
    <w:rsid w:val="00FE67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E8C5D6"/>
  <w15:docId w15:val="{377A5AB8-7C1B-48DC-BB17-63484E16A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haparral Pro" w:eastAsia="Chaparral Pro" w:hAnsi="Chaparral Pro" w:cs="Chaparral Pro"/>
        <w:sz w:val="22"/>
        <w:szCs w:val="22"/>
        <w:highlight w:val="white"/>
        <w:lang w:val="en-US" w:eastAsia="en-US" w:bidi="ar-SA"/>
      </w:rPr>
    </w:rPrDefault>
    <w:pPrDefault>
      <w:pPr>
        <w:shd w:val="clear" w:color="auto" w:fill="FFFFFF"/>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5244"/>
    <w:pPr>
      <w:spacing w:line="435" w:lineRule="atLeast"/>
      <w:contextualSpacing/>
    </w:pPr>
    <w:rPr>
      <w:rFonts w:eastAsia="Times New Roman" w:cs="Arial"/>
      <w:color w:val="000000" w:themeColor="text1"/>
      <w:szCs w:val="27"/>
      <w:shd w:val="clear" w:color="auto" w:fill="FFFFFF"/>
    </w:rPr>
  </w:style>
  <w:style w:type="paragraph" w:styleId="Heading1">
    <w:name w:val="heading 1"/>
    <w:basedOn w:val="Normal"/>
    <w:next w:val="Normal"/>
    <w:link w:val="Heading1Char"/>
    <w:uiPriority w:val="9"/>
    <w:qFormat/>
    <w:rsid w:val="003207AD"/>
    <w:pPr>
      <w:spacing w:line="240" w:lineRule="auto"/>
      <w:outlineLvl w:val="0"/>
    </w:pPr>
    <w:rPr>
      <w:rFonts w:cs="Times New Roman"/>
      <w:b/>
      <w:bCs/>
      <w:color w:val="000000"/>
      <w:sz w:val="26"/>
      <w:szCs w:val="28"/>
    </w:rPr>
  </w:style>
  <w:style w:type="paragraph" w:styleId="Heading2">
    <w:name w:val="heading 2"/>
    <w:basedOn w:val="Normal"/>
    <w:next w:val="Normal"/>
    <w:link w:val="Heading2Char"/>
    <w:uiPriority w:val="9"/>
    <w:unhideWhenUsed/>
    <w:qFormat/>
    <w:rsid w:val="006C721E"/>
    <w:pPr>
      <w:spacing w:line="240" w:lineRule="auto"/>
      <w:outlineLvl w:val="1"/>
    </w:pPr>
    <w:rPr>
      <w:rFonts w:cs="Times New Roman"/>
      <w:b/>
      <w:bCs/>
      <w:color w:val="000000"/>
      <w:u w:val="single"/>
    </w:rPr>
  </w:style>
  <w:style w:type="paragraph" w:styleId="Heading3">
    <w:name w:val="heading 3"/>
    <w:basedOn w:val="Normal"/>
    <w:next w:val="Normal"/>
    <w:link w:val="Heading3Char"/>
    <w:uiPriority w:val="9"/>
    <w:unhideWhenUsed/>
    <w:qFormat/>
    <w:rsid w:val="006C721E"/>
    <w:pPr>
      <w:spacing w:line="240" w:lineRule="auto"/>
      <w:outlineLvl w:val="2"/>
    </w:pPr>
    <w:rPr>
      <w:rFonts w:cs="Times New Roman"/>
      <w:i/>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unhideWhenUsed/>
    <w:rsid w:val="00CA7811"/>
    <w:pPr>
      <w:spacing w:before="100" w:beforeAutospacing="1" w:after="100" w:afterAutospacing="1" w:line="240" w:lineRule="auto"/>
    </w:pPr>
    <w:rPr>
      <w:rFonts w:cs="Times New Roman"/>
      <w:szCs w:val="24"/>
    </w:rPr>
  </w:style>
  <w:style w:type="character" w:customStyle="1" w:styleId="apple-tab-span">
    <w:name w:val="apple-tab-span"/>
    <w:basedOn w:val="DefaultParagraphFont"/>
    <w:rsid w:val="00CA7811"/>
  </w:style>
  <w:style w:type="table" w:styleId="TableGrid">
    <w:name w:val="Table Grid"/>
    <w:basedOn w:val="TableNormal"/>
    <w:uiPriority w:val="39"/>
    <w:rsid w:val="009D4A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81AA7"/>
    <w:rPr>
      <w:color w:val="00385F" w:themeColor="hyperlink"/>
      <w:u w:val="single"/>
    </w:rPr>
  </w:style>
  <w:style w:type="character" w:styleId="UnresolvedMention">
    <w:name w:val="Unresolved Mention"/>
    <w:basedOn w:val="DefaultParagraphFont"/>
    <w:uiPriority w:val="99"/>
    <w:semiHidden/>
    <w:unhideWhenUsed/>
    <w:rsid w:val="00B81AA7"/>
    <w:rPr>
      <w:color w:val="605E5C"/>
      <w:shd w:val="clear" w:color="auto" w:fill="E1DFDD"/>
    </w:rPr>
  </w:style>
  <w:style w:type="paragraph" w:styleId="HTMLPreformatted">
    <w:name w:val="HTML Preformatted"/>
    <w:basedOn w:val="Normal"/>
    <w:link w:val="HTMLPreformattedChar"/>
    <w:uiPriority w:val="99"/>
    <w:unhideWhenUsed/>
    <w:rsid w:val="00B81A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81AA7"/>
    <w:rPr>
      <w:rFonts w:ascii="Courier New" w:eastAsia="Times New Roman" w:hAnsi="Courier New" w:cs="Courier New"/>
      <w:sz w:val="20"/>
      <w:szCs w:val="20"/>
    </w:rPr>
  </w:style>
  <w:style w:type="character" w:customStyle="1" w:styleId="gnd-iwgdh3b">
    <w:name w:val="gnd-iwgdh3b"/>
    <w:basedOn w:val="DefaultParagraphFont"/>
    <w:rsid w:val="00B81AA7"/>
  </w:style>
  <w:style w:type="paragraph" w:styleId="ListParagraph">
    <w:name w:val="List Paragraph"/>
    <w:basedOn w:val="Normal"/>
    <w:uiPriority w:val="34"/>
    <w:qFormat/>
    <w:rsid w:val="00B81AA7"/>
    <w:pPr>
      <w:ind w:left="720"/>
    </w:pPr>
  </w:style>
  <w:style w:type="character" w:customStyle="1" w:styleId="Heading1Char">
    <w:name w:val="Heading 1 Char"/>
    <w:basedOn w:val="DefaultParagraphFont"/>
    <w:link w:val="Heading1"/>
    <w:uiPriority w:val="9"/>
    <w:rsid w:val="003207AD"/>
    <w:rPr>
      <w:rFonts w:ascii="Chaparral Pro" w:eastAsia="Times New Roman" w:hAnsi="Chaparral Pro" w:cs="Times New Roman"/>
      <w:b/>
      <w:bCs/>
      <w:color w:val="000000"/>
      <w:sz w:val="26"/>
      <w:szCs w:val="28"/>
    </w:rPr>
  </w:style>
  <w:style w:type="character" w:customStyle="1" w:styleId="Heading2Char">
    <w:name w:val="Heading 2 Char"/>
    <w:basedOn w:val="DefaultParagraphFont"/>
    <w:link w:val="Heading2"/>
    <w:uiPriority w:val="9"/>
    <w:rsid w:val="006C721E"/>
    <w:rPr>
      <w:rFonts w:ascii="Chaparral Pro" w:eastAsia="Times New Roman" w:hAnsi="Chaparral Pro" w:cs="Times New Roman"/>
      <w:b/>
      <w:bCs/>
      <w:color w:val="000000"/>
      <w:szCs w:val="27"/>
      <w:u w:val="single"/>
      <w:shd w:val="clear" w:color="auto" w:fill="FFFFFF"/>
    </w:rPr>
  </w:style>
  <w:style w:type="paragraph" w:styleId="Quote">
    <w:name w:val="Quote"/>
    <w:basedOn w:val="IntenseQuote"/>
    <w:next w:val="Normal"/>
    <w:link w:val="QuoteChar"/>
    <w:uiPriority w:val="29"/>
    <w:qFormat/>
    <w:rsid w:val="00B71DB5"/>
    <w:pPr>
      <w:spacing w:before="120" w:after="120" w:line="240" w:lineRule="auto"/>
      <w:ind w:left="288" w:right="288"/>
    </w:pPr>
    <w:rPr>
      <w:rFonts w:cs="Times New Roman"/>
      <w:i w:val="0"/>
      <w:iCs w:val="0"/>
      <w:color w:val="CA703D"/>
      <w:sz w:val="20"/>
      <w:szCs w:val="24"/>
    </w:rPr>
  </w:style>
  <w:style w:type="character" w:customStyle="1" w:styleId="QuoteChar">
    <w:name w:val="Quote Char"/>
    <w:basedOn w:val="DefaultParagraphFont"/>
    <w:link w:val="Quote"/>
    <w:uiPriority w:val="29"/>
    <w:rsid w:val="00B71DB5"/>
    <w:rPr>
      <w:rFonts w:ascii="Chaparral Pro" w:eastAsia="Times New Roman" w:hAnsi="Chaparral Pro" w:cs="Times New Roman"/>
      <w:color w:val="CA703D"/>
      <w:sz w:val="20"/>
      <w:szCs w:val="24"/>
      <w:shd w:val="clear" w:color="auto" w:fill="FFFFFF"/>
    </w:rPr>
  </w:style>
  <w:style w:type="character" w:customStyle="1" w:styleId="Heading3Char">
    <w:name w:val="Heading 3 Char"/>
    <w:basedOn w:val="DefaultParagraphFont"/>
    <w:link w:val="Heading3"/>
    <w:uiPriority w:val="9"/>
    <w:rsid w:val="006C721E"/>
    <w:rPr>
      <w:rFonts w:ascii="Chaparral Pro" w:eastAsia="Times New Roman" w:hAnsi="Chaparral Pro" w:cs="Times New Roman"/>
      <w:i/>
      <w:color w:val="4A4A4A"/>
      <w:szCs w:val="24"/>
      <w:shd w:val="clear" w:color="auto" w:fill="FFFFFF"/>
    </w:rPr>
  </w:style>
  <w:style w:type="character" w:styleId="Strong">
    <w:name w:val="Strong"/>
    <w:aliases w:val="TableFigCaption"/>
    <w:uiPriority w:val="22"/>
    <w:qFormat/>
    <w:rsid w:val="00B71DB5"/>
    <w:rPr>
      <w:rFonts w:ascii="Chaparral Pro" w:eastAsia="Times New Roman" w:hAnsi="Chaparral Pro" w:cs="Times New Roman"/>
      <w:b w:val="0"/>
      <w:bCs/>
      <w:sz w:val="20"/>
      <w:szCs w:val="24"/>
    </w:rPr>
  </w:style>
  <w:style w:type="paragraph" w:styleId="IntenseQuote">
    <w:name w:val="Intense Quote"/>
    <w:basedOn w:val="Normal"/>
    <w:next w:val="Normal"/>
    <w:link w:val="IntenseQuoteChar"/>
    <w:uiPriority w:val="30"/>
    <w:qFormat/>
    <w:rsid w:val="00914952"/>
    <w:pPr>
      <w:pBdr>
        <w:top w:val="single" w:sz="4" w:space="10" w:color="1A431D" w:themeColor="accent1"/>
        <w:bottom w:val="single" w:sz="4" w:space="10" w:color="1A431D" w:themeColor="accent1"/>
      </w:pBdr>
      <w:spacing w:before="360" w:after="360"/>
      <w:ind w:left="864" w:right="864"/>
      <w:jc w:val="center"/>
    </w:pPr>
    <w:rPr>
      <w:i/>
      <w:iCs/>
      <w:color w:val="1A431D" w:themeColor="accent1"/>
    </w:rPr>
  </w:style>
  <w:style w:type="character" w:customStyle="1" w:styleId="IntenseQuoteChar">
    <w:name w:val="Intense Quote Char"/>
    <w:basedOn w:val="DefaultParagraphFont"/>
    <w:link w:val="IntenseQuote"/>
    <w:uiPriority w:val="30"/>
    <w:rsid w:val="00914952"/>
    <w:rPr>
      <w:i/>
      <w:iCs/>
      <w:color w:val="1A431D" w:themeColor="accent1"/>
    </w:rPr>
  </w:style>
  <w:style w:type="paragraph" w:styleId="NoSpacing">
    <w:name w:val="No Spacing"/>
    <w:uiPriority w:val="1"/>
    <w:qFormat/>
    <w:rsid w:val="00072599"/>
    <w:pPr>
      <w:spacing w:line="240" w:lineRule="auto"/>
      <w:contextualSpacing/>
    </w:pPr>
    <w:rPr>
      <w:rFonts w:eastAsia="Times New Roman" w:cs="Arial"/>
      <w:color w:val="000000" w:themeColor="text1"/>
      <w:szCs w:val="27"/>
      <w:shd w:val="clear" w:color="auto" w:fill="FFFFFF"/>
    </w:rPr>
  </w:style>
  <w:style w:type="paragraph" w:styleId="Header">
    <w:name w:val="header"/>
    <w:basedOn w:val="Normal"/>
    <w:link w:val="HeaderChar"/>
    <w:uiPriority w:val="99"/>
    <w:unhideWhenUsed/>
    <w:rsid w:val="00BF4421"/>
    <w:pPr>
      <w:tabs>
        <w:tab w:val="center" w:pos="4680"/>
        <w:tab w:val="right" w:pos="9360"/>
      </w:tabs>
      <w:spacing w:line="240" w:lineRule="auto"/>
    </w:pPr>
  </w:style>
  <w:style w:type="character" w:customStyle="1" w:styleId="HeaderChar">
    <w:name w:val="Header Char"/>
    <w:basedOn w:val="DefaultParagraphFont"/>
    <w:link w:val="Header"/>
    <w:uiPriority w:val="99"/>
    <w:rsid w:val="00BF4421"/>
    <w:rPr>
      <w:rFonts w:ascii="Chaparral Pro" w:eastAsia="Times New Roman" w:hAnsi="Chaparral Pro" w:cs="Arial"/>
      <w:color w:val="000000" w:themeColor="text1"/>
      <w:szCs w:val="27"/>
      <w:shd w:val="clear" w:color="auto" w:fill="FFFFFF"/>
    </w:rPr>
  </w:style>
  <w:style w:type="paragraph" w:styleId="Footer">
    <w:name w:val="footer"/>
    <w:basedOn w:val="Normal"/>
    <w:link w:val="FooterChar"/>
    <w:uiPriority w:val="99"/>
    <w:unhideWhenUsed/>
    <w:rsid w:val="00BF4421"/>
    <w:pPr>
      <w:tabs>
        <w:tab w:val="center" w:pos="4680"/>
        <w:tab w:val="right" w:pos="9360"/>
      </w:tabs>
      <w:spacing w:line="240" w:lineRule="auto"/>
    </w:pPr>
  </w:style>
  <w:style w:type="character" w:customStyle="1" w:styleId="FooterChar">
    <w:name w:val="Footer Char"/>
    <w:basedOn w:val="DefaultParagraphFont"/>
    <w:link w:val="Footer"/>
    <w:uiPriority w:val="99"/>
    <w:rsid w:val="00BF4421"/>
    <w:rPr>
      <w:rFonts w:ascii="Chaparral Pro" w:eastAsia="Times New Roman" w:hAnsi="Chaparral Pro" w:cs="Arial"/>
      <w:color w:val="000000" w:themeColor="text1"/>
      <w:szCs w:val="27"/>
      <w:shd w:val="clear" w:color="auto" w:fill="FFFFFF"/>
    </w:rPr>
  </w:style>
  <w:style w:type="character" w:styleId="FollowedHyperlink">
    <w:name w:val="FollowedHyperlink"/>
    <w:basedOn w:val="DefaultParagraphFont"/>
    <w:uiPriority w:val="99"/>
    <w:semiHidden/>
    <w:unhideWhenUsed/>
    <w:rsid w:val="00353331"/>
    <w:rPr>
      <w:color w:val="954F72" w:themeColor="followedHyperlink"/>
      <w:u w:val="single"/>
    </w:rPr>
  </w:style>
  <w:style w:type="character" w:styleId="CommentReference">
    <w:name w:val="annotation reference"/>
    <w:basedOn w:val="DefaultParagraphFont"/>
    <w:uiPriority w:val="99"/>
    <w:semiHidden/>
    <w:unhideWhenUsed/>
    <w:rsid w:val="00BE750E"/>
    <w:rPr>
      <w:sz w:val="16"/>
      <w:szCs w:val="16"/>
    </w:rPr>
  </w:style>
  <w:style w:type="paragraph" w:styleId="CommentText">
    <w:name w:val="annotation text"/>
    <w:basedOn w:val="Normal"/>
    <w:link w:val="CommentTextChar"/>
    <w:uiPriority w:val="99"/>
    <w:unhideWhenUsed/>
    <w:rsid w:val="00BE750E"/>
    <w:pPr>
      <w:spacing w:line="240" w:lineRule="auto"/>
    </w:pPr>
    <w:rPr>
      <w:sz w:val="20"/>
      <w:szCs w:val="20"/>
    </w:rPr>
  </w:style>
  <w:style w:type="character" w:customStyle="1" w:styleId="CommentTextChar">
    <w:name w:val="Comment Text Char"/>
    <w:basedOn w:val="DefaultParagraphFont"/>
    <w:link w:val="CommentText"/>
    <w:uiPriority w:val="99"/>
    <w:rsid w:val="00BE750E"/>
    <w:rPr>
      <w:rFonts w:ascii="Chaparral Pro" w:eastAsia="Times New Roman" w:hAnsi="Chaparral Pro" w:cs="Arial"/>
      <w:color w:val="000000" w:themeColor="text1"/>
      <w:sz w:val="20"/>
      <w:szCs w:val="20"/>
      <w:shd w:val="clear" w:color="auto" w:fill="FFFFFF"/>
    </w:rPr>
  </w:style>
  <w:style w:type="paragraph" w:styleId="CommentSubject">
    <w:name w:val="annotation subject"/>
    <w:basedOn w:val="CommentText"/>
    <w:next w:val="CommentText"/>
    <w:link w:val="CommentSubjectChar"/>
    <w:uiPriority w:val="99"/>
    <w:semiHidden/>
    <w:unhideWhenUsed/>
    <w:rsid w:val="00BE750E"/>
    <w:rPr>
      <w:b/>
      <w:bCs/>
    </w:rPr>
  </w:style>
  <w:style w:type="character" w:customStyle="1" w:styleId="CommentSubjectChar">
    <w:name w:val="Comment Subject Char"/>
    <w:basedOn w:val="CommentTextChar"/>
    <w:link w:val="CommentSubject"/>
    <w:uiPriority w:val="99"/>
    <w:semiHidden/>
    <w:rsid w:val="00BE750E"/>
    <w:rPr>
      <w:rFonts w:ascii="Chaparral Pro" w:eastAsia="Times New Roman" w:hAnsi="Chaparral Pro" w:cs="Arial"/>
      <w:b/>
      <w:bCs/>
      <w:color w:val="000000" w:themeColor="text1"/>
      <w:sz w:val="20"/>
      <w:szCs w:val="20"/>
      <w:shd w:val="clear" w:color="auto" w:fill="FFFFFF"/>
    </w:rPr>
  </w:style>
  <w:style w:type="paragraph" w:styleId="Revision">
    <w:name w:val="Revision"/>
    <w:hidden/>
    <w:uiPriority w:val="99"/>
    <w:semiHidden/>
    <w:rsid w:val="00544343"/>
    <w:pPr>
      <w:spacing w:line="240" w:lineRule="auto"/>
    </w:pPr>
    <w:rPr>
      <w:rFonts w:eastAsia="Times New Roman" w:cs="Arial"/>
      <w:color w:val="000000" w:themeColor="text1"/>
      <w:szCs w:val="27"/>
      <w:shd w:val="clear" w:color="auto" w:fill="FFFFFF"/>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jpeg"/><Relationship Id="rId26" Type="http://schemas.openxmlformats.org/officeDocument/2006/relationships/image" Target="media/image11.jpeg"/><Relationship Id="rId39" Type="http://schemas.openxmlformats.org/officeDocument/2006/relationships/image" Target="media/image24.jpeg"/><Relationship Id="rId21" Type="http://schemas.openxmlformats.org/officeDocument/2006/relationships/image" Target="media/image6.jpeg"/><Relationship Id="rId34" Type="http://schemas.openxmlformats.org/officeDocument/2006/relationships/image" Target="media/image19.jpeg"/><Relationship Id="rId42" Type="http://schemas.openxmlformats.org/officeDocument/2006/relationships/hyperlink" Target="https://power.larc.nasa.gov/" TargetMode="External"/><Relationship Id="rId47"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hyperlink" Target="https://www.extension.iastate.edu/agdm/crops/pdf/a2-11.pdf" TargetMode="External"/><Relationship Id="rId5"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10" Type="http://schemas.openxmlformats.org/officeDocument/2006/relationships/hyperlink" Target="mailto:stefan.gailans@practicalfarmers.org" TargetMode="External"/><Relationship Id="rId19" Type="http://schemas.openxmlformats.org/officeDocument/2006/relationships/image" Target="media/image4.jpeg"/><Relationship Id="rId31" Type="http://schemas.openxmlformats.org/officeDocument/2006/relationships/image" Target="media/image16.jpeg"/><Relationship Id="rId44" Type="http://schemas.openxmlformats.org/officeDocument/2006/relationships/hyperlink" Target="https://quickstats.nass.usda.gov/" TargetMode="External"/><Relationship Id="rId4" Type="http://schemas.openxmlformats.org/officeDocument/2006/relationships/customXml" Target="../customXml/item4.xml"/><Relationship Id="rId9" Type="http://schemas.openxmlformats.org/officeDocument/2006/relationships/hyperlink" Target="mailto:virginia.nichols@gmail.com" TargetMode="External"/><Relationship Id="rId14" Type="http://schemas.microsoft.com/office/2011/relationships/commentsExtended" Target="commentsExtended.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hyperlink" Target="https://www.r-project.org/" TargetMode="Externa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power.larc.nasa.gov/" TargetMode="Externa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hyperlink" Target="https://github.com/vanichols/PFI_CanWeReduceN" TargetMode="External"/></Relationships>
</file>

<file path=word/theme/theme1.xml><?xml version="1.0" encoding="utf-8"?>
<a:theme xmlns:a="http://schemas.openxmlformats.org/drawingml/2006/main" name="Office Theme">
  <a:themeElements>
    <a:clrScheme name="PFI">
      <a:dk1>
        <a:sysClr val="windowText" lastClr="000000"/>
      </a:dk1>
      <a:lt1>
        <a:sysClr val="window" lastClr="FFFFFF"/>
      </a:lt1>
      <a:dk2>
        <a:srgbClr val="44546A"/>
      </a:dk2>
      <a:lt2>
        <a:srgbClr val="E7E6E6"/>
      </a:lt2>
      <a:accent1>
        <a:srgbClr val="1A431D"/>
      </a:accent1>
      <a:accent2>
        <a:srgbClr val="CA703D"/>
      </a:accent2>
      <a:accent3>
        <a:srgbClr val="E3D5CB"/>
      </a:accent3>
      <a:accent4>
        <a:srgbClr val="FFCA31"/>
      </a:accent4>
      <a:accent5>
        <a:srgbClr val="00385F"/>
      </a:accent5>
      <a:accent6>
        <a:srgbClr val="80921B"/>
      </a:accent6>
      <a:hlink>
        <a:srgbClr val="00385F"/>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BE0433617A9764B83875192EFA7799D" ma:contentTypeVersion="15" ma:contentTypeDescription="Create a new document." ma:contentTypeScope="" ma:versionID="350d9ee959b89b979a57d3634aa19b1c">
  <xsd:schema xmlns:xsd="http://www.w3.org/2001/XMLSchema" xmlns:xs="http://www.w3.org/2001/XMLSchema" xmlns:p="http://schemas.microsoft.com/office/2006/metadata/properties" xmlns:ns2="170271cd-7847-44f3-81b8-91d966c9299e" xmlns:ns3="5c162411-790a-4090-8516-4c29411b79ed" targetNamespace="http://schemas.microsoft.com/office/2006/metadata/properties" ma:root="true" ma:fieldsID="7fe64a02e9a720cb43800b1e28fb4204" ns2:_="" ns3:_="">
    <xsd:import namespace="170271cd-7847-44f3-81b8-91d966c9299e"/>
    <xsd:import namespace="5c162411-790a-4090-8516-4c29411b79e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LengthInSeconds" minOccurs="0"/>
                <xsd:element ref="ns2:MediaServiceLocation"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0271cd-7847-44f3-81b8-91d966c9299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Location" ma:index="13" nillable="true" ma:displayName="Location" ma:indexed="true"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c123688e-5c53-4a64-ba19-e108158750a7"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c162411-790a-4090-8516-4c29411b79ed"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54361e78-17dd-4e58-92b7-7893a4a3b57e}" ma:internalName="TaxCatchAll" ma:showField="CatchAllData" ma:web="5c162411-790a-4090-8516-4c29411b79ed">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tI4BTIl4m/KNNzI/k3n8RgFJZQ==">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</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5c162411-790a-4090-8516-4c29411b79ed" xsi:nil="true"/>
    <lcf76f155ced4ddcb4097134ff3c332f xmlns="170271cd-7847-44f3-81b8-91d966c9299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360E5C12-0E01-49E0-8FB5-0ABC9481BE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0271cd-7847-44f3-81b8-91d966c9299e"/>
    <ds:schemaRef ds:uri="5c162411-790a-4090-8516-4c29411b79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609B477-A844-419B-8ACB-D3637D58F3CB}">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2B87637A-FA7D-4F45-84B0-095BBDBCCDFD}">
  <ds:schemaRefs>
    <ds:schemaRef ds:uri="http://schemas.microsoft.com/office/2006/metadata/properties"/>
    <ds:schemaRef ds:uri="http://schemas.microsoft.com/office/infopath/2007/PartnerControls"/>
    <ds:schemaRef ds:uri="5c162411-790a-4090-8516-4c29411b79ed"/>
    <ds:schemaRef ds:uri="170271cd-7847-44f3-81b8-91d966c9299e"/>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1</Pages>
  <Words>5177</Words>
  <Characters>29515</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Gina Nichols</dc:creator>
  <cp:lastModifiedBy>Virginia Nichols</cp:lastModifiedBy>
  <cp:revision>4</cp:revision>
  <dcterms:created xsi:type="dcterms:W3CDTF">2024-02-05T21:29:00Z</dcterms:created>
  <dcterms:modified xsi:type="dcterms:W3CDTF">2024-02-07T21:07:00Z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0x0101005BE0433617A9764B83875192EFA7799D</vt:lpwstr>
  </property>
  <property fmtid="{D5CDD505-2E9C-101B-9397-08002B2CF9AE}" pid="3" name="MediaServiceImageTags">
    <vt:lpwstr/>
  </property>
</Properties>
</file>